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28ACFF" w14:textId="77777777" w:rsidR="008C117A" w:rsidRDefault="00000000">
      <w:pPr>
        <w:pStyle w:val="Title"/>
      </w:pPr>
      <w:r>
        <w:t>A watershed-specific formula to predict salmon reproduction using functional flow metrics</w:t>
      </w:r>
    </w:p>
    <w:p w14:paraId="14819698" w14:textId="77777777" w:rsidR="008C117A" w:rsidRDefault="00000000">
      <w:pPr>
        <w:pStyle w:val="Author"/>
      </w:pPr>
      <w:r>
        <w:t>Claire Kouba, Jason Wiener, Leland Scantlebury and Thomas Harter</w:t>
      </w:r>
    </w:p>
    <w:p w14:paraId="4A7B0488" w14:textId="77777777" w:rsidR="008C117A" w:rsidRDefault="00000000">
      <w:pPr>
        <w:pStyle w:val="Date"/>
      </w:pPr>
      <w:r>
        <w:t>June 2025</w:t>
      </w:r>
    </w:p>
    <w:p w14:paraId="6C69C1E6" w14:textId="77777777" w:rsidR="008C117A" w:rsidRDefault="00000000">
      <w:pPr>
        <w:pStyle w:val="Heading1"/>
      </w:pPr>
      <w:bookmarkStart w:id="0" w:name="abstract"/>
      <w:r>
        <w:t>Abstract</w:t>
      </w:r>
    </w:p>
    <w:p w14:paraId="3040955C" w14:textId="77777777" w:rsidR="008C117A" w:rsidRDefault="00000000">
      <w:pPr>
        <w:pStyle w:val="FirstParagraph"/>
      </w:pPr>
      <w:r>
        <w:t>In many rural areas of arid and semi-arid regions, balancing agricultural and environmental water needs is a key challenge facing resource managers. This is complicated by the tendency for the water needs of cultivated crops to be better understood than those of aquatic ecosystems. This work aims to quantify hydrologic conditions that support persistence of key ecosystem species using functional flows, not in the context of a prescribed flow regime, but in terms of which features of the hydrograph are empirically correlated with specific ecological outcomes. We use the coho (</w:t>
      </w:r>
      <w:r>
        <w:rPr>
          <w:i/>
          <w:iCs/>
        </w:rPr>
        <w:t>Oncorhynchus kisutch</w:t>
      </w:r>
      <w:r>
        <w:t>) and Chinook (</w:t>
      </w:r>
      <w:r>
        <w:rPr>
          <w:i/>
          <w:iCs/>
        </w:rPr>
        <w:t>Oncorhynchus tshawytscha</w:t>
      </w:r>
      <w:r>
        <w:t>) salmon runs in Scott Valley, a 2,109 km</w:t>
      </w:r>
      <w:r>
        <w:rPr>
          <w:vertAlign w:val="superscript"/>
        </w:rPr>
        <w:t>2</w:t>
      </w:r>
      <w:r>
        <w:t xml:space="preserve"> undammed rural watershed in northern California, USA, as a case study.</w:t>
      </w:r>
    </w:p>
    <w:p w14:paraId="38AEA731" w14:textId="77777777" w:rsidR="008C117A" w:rsidRDefault="00000000">
      <w:pPr>
        <w:pStyle w:val="BodyText"/>
      </w:pPr>
      <w:r>
        <w:t xml:space="preserve">Taking advantage of a nearly two-decade ecological monitoring dataset and long-term stream gauge measurements, we first examined hydrological-ecological correlations, then compared six different statistical modeling structures. Of these, we selected LASSO regression to generate a final predictive model for each species. This model is referred to as a “hydrologic benefit” function and uses hydrologic metrics (Z-scored for better inter-metric comparison) to predict units of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outmigrant</m:t>
            </m:r>
          </m:e>
        </m:d>
      </m:oMath>
      <w:r>
        <w:t xml:space="preserve"> for Chinook and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outmigrant</m:t>
            </m:r>
            <m:r>
              <m:rPr>
                <m:sty m:val="p"/>
              </m:rPr>
              <w:rPr>
                <w:rFonts w:ascii="Cambria Math" w:hAnsi="Cambria Math"/>
              </w:rPr>
              <m:t>/</m:t>
            </m:r>
            <m:r>
              <w:rPr>
                <w:rFonts w:ascii="Cambria Math" w:hAnsi="Cambria Math"/>
              </w:rPr>
              <m:t>spawner</m:t>
            </m:r>
          </m:e>
        </m:d>
      </m:oMath>
      <w:r>
        <w:t xml:space="preserve"> for coho. In the LASSO regressions, to balance the explanatory power of the models with the risk of overfitting, we used k-fold cross-validation to find the lowest-error value of the tuning parameter lambda.</w:t>
      </w:r>
    </w:p>
    <w:p w14:paraId="1F50C231" w14:textId="77777777" w:rsidR="008C117A" w:rsidRDefault="00000000">
      <w:pPr>
        <w:pStyle w:val="BodyText"/>
      </w:pPr>
      <w:r>
        <w:t>Correlation coefficients indicate that hydrologic factors and spawner abundance both exert influence on juvenile fish production. In low-test-error LASSO regression models, hydrology could explain a greater degree of variance for Chinook than for coho (approximately 60% and 40%, respectively). The hydrologic metric with the highest coefficient is earlier river reconnection during parents’ spawning for coho, and lower wet season baseflow for Chinook (though this could change with additional years of data, especially for the smaller coho dataset). This suggests that conditions during their parents’ spawning or as eggs and hatchlings may exert a significant influence on the mortality rates of the hatching juveniles in this study area.</w:t>
      </w:r>
    </w:p>
    <w:p w14:paraId="78369EE6" w14:textId="77777777" w:rsidR="008C117A" w:rsidRDefault="00000000">
      <w:pPr>
        <w:pStyle w:val="BodyText"/>
      </w:pPr>
      <w:r>
        <w:lastRenderedPageBreak/>
        <w:t>The simplicity of this approach for empirically identifying hydrologic metrics with high ecological importance for a threatened species may make it useful in other watersheds, where sufficient ecological data are available. The hydrologic benefit function is intended to set the stage for evaluating trade-offs and supporting water management decisions in human-altered novel ecosystems.</w:t>
      </w:r>
    </w:p>
    <w:p w14:paraId="627ADA3C" w14:textId="77777777" w:rsidR="008C117A" w:rsidRDefault="00000000">
      <w:r>
        <w:br w:type="page"/>
      </w:r>
    </w:p>
    <w:p w14:paraId="1E13133B" w14:textId="77777777" w:rsidR="008C117A" w:rsidRDefault="00000000">
      <w:pPr>
        <w:pStyle w:val="Heading1"/>
      </w:pPr>
      <w:bookmarkStart w:id="1" w:name="practitioner-points"/>
      <w:bookmarkEnd w:id="0"/>
      <w:r>
        <w:lastRenderedPageBreak/>
        <w:t>Practitioner points</w:t>
      </w:r>
    </w:p>
    <w:p w14:paraId="5CD57355" w14:textId="77777777" w:rsidR="008C117A" w:rsidRDefault="00000000">
      <w:pPr>
        <w:pStyle w:val="Compact"/>
        <w:numPr>
          <w:ilvl w:val="0"/>
          <w:numId w:val="2"/>
        </w:numPr>
      </w:pPr>
      <w:r>
        <w:t>Correlation coefficients indicate that juvenile fish production is not dominantly controlled by hydrologic factors or by spawner abundance but is influenced by both.</w:t>
      </w:r>
    </w:p>
    <w:p w14:paraId="03B666DD" w14:textId="77777777" w:rsidR="008C117A" w:rsidRDefault="00000000">
      <w:pPr>
        <w:pStyle w:val="Compact"/>
        <w:numPr>
          <w:ilvl w:val="0"/>
          <w:numId w:val="2"/>
        </w:numPr>
      </w:pPr>
      <w:r>
        <w:t>In statistical models, hydrology could explain a greater degree of variance in Chinook juvenile abundance than in relative coho reproduction (60% versus 40%), suggesting that Chinook outcomes may be more sensitive to hydrology than coho.</w:t>
      </w:r>
    </w:p>
    <w:p w14:paraId="0794DDBE" w14:textId="77777777" w:rsidR="008C117A" w:rsidRDefault="00000000">
      <w:pPr>
        <w:pStyle w:val="Compact"/>
        <w:numPr>
          <w:ilvl w:val="0"/>
          <w:numId w:val="2"/>
        </w:numPr>
      </w:pPr>
      <w:r>
        <w:t xml:space="preserve">The most important single hydrologic metric was earlier river reconnection/preferred habitat access during parents’ spawning for coho, and lower wet season median baseflow for Chinook. This supports an interpretation that conditions during coho parents’ spawning (potentially, earlier tributary reconnection allowing more time to find better nesting habitat) or as Chinook eggs and hatchlings (potentially, higher average winter flowrates causing egg burial or increasing energetic costs of foraging) may exert a significant influence on the mortality rates of the hatching juveniles in this study area.                </w:t>
      </w:r>
    </w:p>
    <w:p w14:paraId="750B7100" w14:textId="77777777" w:rsidR="008C117A" w:rsidRDefault="00000000">
      <w:r>
        <w:br w:type="page"/>
      </w:r>
    </w:p>
    <w:p w14:paraId="52FB08EE" w14:textId="77777777" w:rsidR="008C117A" w:rsidRDefault="00000000">
      <w:pPr>
        <w:pStyle w:val="Heading1"/>
      </w:pPr>
      <w:bookmarkStart w:id="2" w:name="introduction"/>
      <w:bookmarkEnd w:id="1"/>
      <w:r>
        <w:rPr>
          <w:rStyle w:val="SectionNumber"/>
        </w:rPr>
        <w:lastRenderedPageBreak/>
        <w:t>1</w:t>
      </w:r>
      <w:r>
        <w:tab/>
        <w:t>Introduction</w:t>
      </w:r>
    </w:p>
    <w:p w14:paraId="03927D17" w14:textId="77777777" w:rsidR="008C117A" w:rsidRDefault="00000000">
      <w:pPr>
        <w:pStyle w:val="Heading2"/>
      </w:pPr>
      <w:bookmarkStart w:id="3" w:name="motivation-and-objectives"/>
      <w:r>
        <w:rPr>
          <w:rStyle w:val="SectionNumber"/>
        </w:rPr>
        <w:t>1.1</w:t>
      </w:r>
      <w:r>
        <w:tab/>
        <w:t>Motivation and objectives</w:t>
      </w:r>
    </w:p>
    <w:p w14:paraId="25D57AAD" w14:textId="1D07B1F0" w:rsidR="008C117A" w:rsidRDefault="00000000">
      <w:pPr>
        <w:pStyle w:val="FirstParagraph"/>
      </w:pPr>
      <w:r>
        <w:t>Reconciliation ecology posits that some human-impacted ecosystems should be considered irrevocably-altered</w:t>
      </w:r>
      <w:del w:id="4" w:author="Leland Scantlebury" w:date="2025-06-09T22:18:00Z" w16du:dateUtc="2025-06-10T05:18:00Z">
        <w:r w:rsidDel="003F51BD">
          <w:delText>, “novel”</w:delText>
        </w:r>
      </w:del>
      <w:r>
        <w:t xml:space="preserve"> systems (Moyle 2014; Yarnell et al. 2015), with their own specific management concerns. </w:t>
      </w:r>
      <w:del w:id="5" w:author="Leland Scantlebury" w:date="2025-06-09T22:17:00Z" w16du:dateUtc="2025-06-10T05:17:00Z">
        <w:r w:rsidDel="003F51BD">
          <w:delText>To implement this philosophy, r</w:delText>
        </w:r>
      </w:del>
      <w:ins w:id="6" w:author="Leland Scantlebury" w:date="2025-06-09T22:17:00Z" w16du:dateUtc="2025-06-10T05:17:00Z">
        <w:r w:rsidR="003F51BD">
          <w:t>R</w:t>
        </w:r>
      </w:ins>
      <w:r>
        <w:t xml:space="preserve">ather than working to restore novel ecosystems to pre-human conditions, a natural resource manager </w:t>
      </w:r>
      <w:del w:id="7" w:author="Leland Scantlebury" w:date="2025-06-09T22:17:00Z" w16du:dateUtc="2025-06-10T05:17:00Z">
        <w:r w:rsidDel="003F51BD">
          <w:delText xml:space="preserve">would </w:delText>
        </w:r>
      </w:del>
      <w:ins w:id="8" w:author="Leland Scantlebury" w:date="2025-06-09T22:17:00Z" w16du:dateUtc="2025-06-10T05:17:00Z">
        <w:r w:rsidR="003F51BD">
          <w:t xml:space="preserve">should </w:t>
        </w:r>
      </w:ins>
      <w:r>
        <w:t>actively manage biodiversity in human-altered landscapes as a co-equal goal with extracting and cultivating natural resources to provide for human material needs (e.g., Robertson and Swinton 2005; Arthington, Bernardo, and Ilhéu 2014; Acreman et al. 2014; Yarnell et al. 2020). Ideally</w:t>
      </w:r>
      <w:ins w:id="9" w:author="Leland Scantlebury" w:date="2025-06-09T22:18:00Z" w16du:dateUtc="2025-06-10T05:18:00Z">
        <w:r w:rsidR="003F51BD">
          <w:t>,</w:t>
        </w:r>
      </w:ins>
      <w:r>
        <w:t xml:space="preserve"> </w:t>
      </w:r>
      <w:del w:id="10" w:author="Leland Scantlebury" w:date="2025-06-09T22:18:00Z" w16du:dateUtc="2025-06-10T05:18:00Z">
        <w:r w:rsidDel="003F51BD">
          <w:delText xml:space="preserve">this </w:delText>
        </w:r>
      </w:del>
      <w:r>
        <w:t xml:space="preserve">management would be based on an empirical or mechanistic understanding of two key links: firstly, how management actions affect availability and quality of water, and secondly, how those hydrologic changes affect human beneficial uses and ecological receptors (Rosenfeld 2017).   </w:t>
      </w:r>
    </w:p>
    <w:p w14:paraId="09D015D8" w14:textId="2DE37835" w:rsidR="008C117A" w:rsidRDefault="00000000">
      <w:pPr>
        <w:pStyle w:val="BodyText"/>
      </w:pPr>
      <w:del w:id="11" w:author="Leland Scantlebury" w:date="2025-06-09T22:16:00Z" w16du:dateUtc="2025-06-10T05:16:00Z">
        <w:r w:rsidDel="003F51BD">
          <w:delText>A large body of research has focused on general methods for quantifying connections between water management, flow, and ecological responses, as discussed below; however, in practice, such natural resource management is often local (Tarlock 1993). Accordingly, the authors of this study have</w:delText>
        </w:r>
      </w:del>
      <w:ins w:id="12" w:author="Leland Scantlebury" w:date="2025-06-09T22:16:00Z" w16du:dateUtc="2025-06-10T05:16:00Z">
        <w:r w:rsidR="003F51BD">
          <w:t>Here we</w:t>
        </w:r>
      </w:ins>
      <w:r>
        <w:t xml:space="preserve"> pose</w:t>
      </w:r>
      <w:del w:id="13" w:author="Leland Scantlebury" w:date="2025-06-09T22:16:00Z" w16du:dateUtc="2025-06-10T05:16:00Z">
        <w:r w:rsidDel="003F51BD">
          <w:delText>d</w:delText>
        </w:r>
      </w:del>
      <w:r>
        <w:t xml:space="preserve"> research questions tailored to conserving two specific salmon species, the threatened coho salmon (</w:t>
      </w:r>
      <w:r>
        <w:rPr>
          <w:i/>
          <w:iCs/>
        </w:rPr>
        <w:t>Oncorhynchus kisutch</w:t>
      </w:r>
      <w:r>
        <w:t>) and the less-threatened Chinook salmon (</w:t>
      </w:r>
      <w:r>
        <w:rPr>
          <w:i/>
          <w:iCs/>
        </w:rPr>
        <w:t>Onchorhynchus tshawytscha</w:t>
      </w:r>
      <w:r>
        <w:t xml:space="preserve">), in a specific study area: the Scott River watershed in northern California, USA. In this undammed, rural watershed, water use is primarily </w:t>
      </w:r>
      <w:del w:id="14" w:author="Leland Scantlebury" w:date="2025-06-09T22:19:00Z" w16du:dateUtc="2025-06-10T05:19:00Z">
        <w:r w:rsidDel="003F51BD">
          <w:delText>managed</w:delText>
        </w:r>
      </w:del>
      <w:ins w:id="15" w:author="Leland Scantlebury" w:date="2025-06-09T22:19:00Z" w16du:dateUtc="2025-06-10T05:19:00Z">
        <w:r w:rsidR="003F51BD">
          <w:t>controlled</w:t>
        </w:r>
      </w:ins>
      <w:r>
        <w:t xml:space="preserve"> by managing land use. Balancing the competing water needs of fish and farmers is a key challenge for local water managers (Siskiyou County 2021). Agricultural water needs are well-known and can be estimated and scheduled (Siskiyou Resource Conservation District 1994; Parry 2013; CDFW 2021), but, in spite of decades of investigation by local, state and federal actors (e.g., SRWC and Siskiyou RCD 2003; NMFS 2014; CDFW et al. 2015; CDFW 2021), the ecological water needs in this balancing act are not as well constrained.</w:t>
      </w:r>
    </w:p>
    <w:p w14:paraId="0EE2AE87" w14:textId="40474A5C" w:rsidR="008C117A" w:rsidRDefault="00000000">
      <w:pPr>
        <w:pStyle w:val="BodyText"/>
      </w:pPr>
      <w:r>
        <w:t xml:space="preserve">One method for estimating ecological water needs, developed for the </w:t>
      </w:r>
      <w:del w:id="16" w:author="Leland Scantlebury" w:date="2025-06-09T22:21:00Z" w16du:dateUtc="2025-06-10T05:21:00Z">
        <w:r w:rsidDel="003F51BD">
          <w:delText xml:space="preserve">hydrologic </w:delText>
        </w:r>
      </w:del>
      <w:ins w:id="17" w:author="Leland Scantlebury" w:date="2025-06-09T22:21:00Z" w16du:dateUtc="2025-06-10T05:21:00Z">
        <w:r w:rsidR="003F51BD">
          <w:t xml:space="preserve">Mediterranean climate </w:t>
        </w:r>
      </w:ins>
      <w:r>
        <w:t>setting of California,</w:t>
      </w:r>
      <w:ins w:id="18" w:author="Leland Scantlebury" w:date="2025-06-09T22:20:00Z" w16du:dateUtc="2025-06-10T05:20:00Z">
        <w:r w:rsidR="003F51BD">
          <w:t xml:space="preserve"> </w:t>
        </w:r>
      </w:ins>
      <w:r>
        <w:t xml:space="preserve">is the functional flows framework (Escobar-Arias and Pasternack 2010; Yarnell et al. 2015, 2020; Grantham et al. 2020; Stein et al. 2021). Functional flow metrics are used to quantify potential ecological services provided by river flow in terms of flowrate magnitude, timing, frequency, and duration in distinct seasons of a water year, where water year is here defined to begin on October 1 of the year preceding the calendar year of the same number (i.e., water year 2020 begins on October 1, 2019). These metrics can be calculated for any location with daily river data using noise-processing algorithms (Patterson et al. 2020; Yarnell 2025) </w:t>
      </w:r>
      <w:r>
        <w:rPr>
          <w:b/>
          <w:bCs/>
        </w:rPr>
        <w:t>(Better flashy calculator citation?)</w:t>
      </w:r>
      <w:r>
        <w:t xml:space="preserve">. While much functional flows work has been dedicated to “top down” approaches (Tharme 2003) that characterize a natural or altered flow regime in its entirety (e.g., Yarnell et al. 2020; Stein et al. 2021), in this study we propose to break apart the hydrograph and assess the relative importance of individual functional flow types. In addition to functional flows, we define several other </w:t>
      </w:r>
      <w:ins w:id="19" w:author="Leland Scantlebury" w:date="2025-06-09T22:22:00Z" w16du:dateUtc="2025-06-10T05:22:00Z">
        <w:r w:rsidR="003F51BD">
          <w:t xml:space="preserve">useful </w:t>
        </w:r>
      </w:ins>
      <w:r>
        <w:t>hydrologic metrics</w:t>
      </w:r>
      <w:ins w:id="20" w:author="Leland Scantlebury" w:date="2025-06-09T22:22:00Z" w16du:dateUtc="2025-06-10T05:22:00Z">
        <w:r w:rsidR="003F51BD">
          <w:t>.</w:t>
        </w:r>
      </w:ins>
      <w:del w:id="21" w:author="Leland Scantlebury" w:date="2025-06-09T22:22:00Z" w16du:dateUtc="2025-06-10T05:22:00Z">
        <w:r w:rsidDel="003F51BD">
          <w:delText xml:space="preserve"> for purposes of this study.</w:delText>
        </w:r>
      </w:del>
    </w:p>
    <w:p w14:paraId="294E2738" w14:textId="77777777" w:rsidR="008C117A" w:rsidRDefault="00000000">
      <w:pPr>
        <w:pStyle w:val="BodyText"/>
      </w:pPr>
      <w:r>
        <w:t xml:space="preserve">Here, we address the second (“flow-to-ecology”) link referenced above: we assess the potential to empirically identify and prioritize hydrologic features that support the </w:t>
      </w:r>
      <w:r>
        <w:lastRenderedPageBreak/>
        <w:t>ecological needs of specific species (coho and Chinook salmon) in a specific ecological region (the Scott River watershed). We focus on the questions: while we expect both biotic (e.g., number of spawners) and abiotic (e.g., hydrological) factors to influence fishery success (Ward et al. 2024), which ecological observations are most correlated with hydrology, and thus amenable to this predictive exercise? Is the predictive power of hydrology different for two different species? Can we identify and prioritize important hydrologic metrics and use them as benchmarks for evaluating the effects of different management actions on this aquatic ecosystem?</w:t>
      </w:r>
    </w:p>
    <w:p w14:paraId="36434F55" w14:textId="77777777" w:rsidR="008C117A" w:rsidRDefault="00000000">
      <w:pPr>
        <w:pStyle w:val="Heading2"/>
      </w:pPr>
      <w:bookmarkStart w:id="22" w:name="X45f25d02c65d2481e430fdb4649843b656af3af"/>
      <w:bookmarkEnd w:id="3"/>
      <w:r>
        <w:rPr>
          <w:rStyle w:val="SectionNumber"/>
        </w:rPr>
        <w:t>1.2</w:t>
      </w:r>
      <w:r>
        <w:tab/>
        <w:t>Utility of modeling ecological responses to flow</w:t>
      </w:r>
    </w:p>
    <w:p w14:paraId="4F474E5D" w14:textId="77777777" w:rsidR="008C117A" w:rsidRDefault="00000000">
      <w:pPr>
        <w:pStyle w:val="FirstParagraph"/>
      </w:pPr>
      <w:r>
        <w:t>Juvenile outmigrant production is one of the most obvious indicators of the health of an anadromous fishery (Jager and Rose 2003), but is predicting outmigrant production (or any ecological response) using flow alone a worthwhile exercise, given the many interacting non-hydrologic factors (channel geomorphology, water quality, food resources, internal population dynamics) influencing a fishery (McMahon 1983; Bradford, Taylor, and Allan 1997; Escobar-Arias and Pasternack 2010; Willis et al. 2016)?</w:t>
      </w:r>
    </w:p>
    <w:p w14:paraId="7D96217E" w14:textId="77777777" w:rsidR="008C117A" w:rsidRDefault="00000000">
      <w:pPr>
        <w:pStyle w:val="BodyText"/>
      </w:pPr>
      <w:r>
        <w:t>For some applications, it is not. Flow observations alone cannot represent site-specific hydraulics, which dictate the physical conditions for aquatic life; indeed, in different geomorphology, the same flow can produce very different hydraulic environments (Turner and Stewardson 2014). Flow observations also fail to capture other critical ecological drivers such as water quality, habitat quality, or food resources (e.g., Willis et al. 2016). Thus it is often fruitless to attempt to predict numerical fish recruitment based solely on hydrologic data; more complex approaches such as combining hydraulics with bioenergetic models (Bellido-Leiva, Lusardi, and Lund 2021), fish population and mortality (Jager and Rose 2003) or considering flow and water temperature (Nislow and Armstrong 2012) may produce better recruitment forecasts.</w:t>
      </w:r>
    </w:p>
    <w:p w14:paraId="038FEB91" w14:textId="77777777" w:rsidR="008C117A" w:rsidRDefault="00000000">
      <w:pPr>
        <w:pStyle w:val="BodyText"/>
      </w:pPr>
      <w:r>
        <w:t xml:space="preserve">Nevertheless, in the absence of data such as site-specific flow-hydraulic relationships and dynamic population models, hydrologic-only approaches may be suitable for some types of natural resource planning (assuming the objective is more abstract than predicting numerical fish recruitment) (Nislow and Armstrong 2012; Turner and Stewardson 2014). Furthermore, they could enhance efforts to balance environmental and resource-extraction objectives (Jager and Smith 2008) while being based on relatively cheap and abundant hydrologic data. Among hydrologic-only methods, </w:t>
      </w:r>
      <w:commentRangeStart w:id="23"/>
      <w:r>
        <w:t xml:space="preserve">“top-down” </w:t>
      </w:r>
      <w:commentRangeEnd w:id="23"/>
      <w:r w:rsidR="00F72A14">
        <w:rPr>
          <w:rStyle w:val="CommentReference"/>
        </w:rPr>
        <w:commentReference w:id="23"/>
      </w:r>
      <w:r>
        <w:t>approaches aim to support the flow needs of the entire ecosystem, often based on alteration of calculated hydrologic metrics from a pre-development flow regime (e.g., Poff et al. 2010; Arthington 2012; Yarnell et al. 2020), while “bottom-up” approaches aim to identify the individual flow features most critical to supporting a given objective (Tharme 2003). This study falls into the latter category.</w:t>
      </w:r>
    </w:p>
    <w:p w14:paraId="434CD8D7" w14:textId="77777777" w:rsidR="008C117A" w:rsidRDefault="00000000">
      <w:pPr>
        <w:pStyle w:val="Heading2"/>
      </w:pPr>
      <w:bookmarkStart w:id="24" w:name="Xd2d1dff4e64db40fdb9fc0c2ca7eaf8de6be521"/>
      <w:bookmarkEnd w:id="22"/>
      <w:commentRangeStart w:id="25"/>
      <w:r>
        <w:rPr>
          <w:rStyle w:val="SectionNumber"/>
        </w:rPr>
        <w:lastRenderedPageBreak/>
        <w:t>1.3</w:t>
      </w:r>
      <w:r>
        <w:tab/>
      </w:r>
      <w:commentRangeEnd w:id="25"/>
      <w:r w:rsidR="00F72A14">
        <w:rPr>
          <w:rStyle w:val="CommentReference"/>
          <w:rFonts w:asciiTheme="minorHAnsi" w:eastAsiaTheme="minorHAnsi" w:hAnsiTheme="minorHAnsi" w:cstheme="minorBidi"/>
          <w:color w:val="auto"/>
        </w:rPr>
        <w:commentReference w:id="25"/>
      </w:r>
      <w:r>
        <w:t>Previous findings on California salmon flow requirements</w:t>
      </w:r>
    </w:p>
    <w:p w14:paraId="76278EA9" w14:textId="77777777" w:rsidR="008C117A" w:rsidRDefault="00000000">
      <w:pPr>
        <w:pStyle w:val="FirstParagraph"/>
      </w:pPr>
      <w:r>
        <w:t>Even within the geographic context of California, specific flows identified as being important to salmonids have varied by the study region, objective, and species under consideration. They include, in Central Valley rivers, winter minimum flows (Jager and Rose 2003) and early summer pulse flows and late winter overbank pulse flows (Jager 2014); and an indication that juvenile survival was highest in an intermediate flow range in the Sacramento River (Michel et al. 2021). In one adaptive management retrospective, two individual dam release pulse events improved habitat conditions for rearing juveniles during a critically dry year (Sellheim, Zeug, and Merz 2020). Optimal flow regimes are also different for different species-specific environmental objectives, and vary based on water year type (provide high spring flows in wet years) (Jager and Rose 2003). Conversely, in at least one study, flow differences had little effect on migration timing or growth of South Fork Eel River steelhead (Kelson and Carlson 2019).</w:t>
      </w:r>
    </w:p>
    <w:p w14:paraId="6698F270" w14:textId="77777777" w:rsidR="008C117A" w:rsidRDefault="00000000">
      <w:pPr>
        <w:pStyle w:val="BodyText"/>
      </w:pPr>
      <w:r>
        <w:t>This variability reflects that in different geomorphic and hydroclimate contexts, the habitat and ecological effects of identical flowrates is highly variable. This study aims to contribute to this body of work by proposing a simple method for identifying empirical relationships between flows and species focusing on the scale of a single watershed at which several other types of management choices are made.</w:t>
      </w:r>
    </w:p>
    <w:p w14:paraId="14999512" w14:textId="77777777" w:rsidR="008C117A" w:rsidRDefault="00000000">
      <w:pPr>
        <w:pStyle w:val="Heading2"/>
      </w:pPr>
      <w:bookmarkStart w:id="26" w:name="history-of-flow-ecology-relationships"/>
      <w:bookmarkEnd w:id="24"/>
      <w:r>
        <w:rPr>
          <w:rStyle w:val="SectionNumber"/>
        </w:rPr>
        <w:t>1.4</w:t>
      </w:r>
      <w:r>
        <w:tab/>
        <w:t>History of flow-ecology relationships</w:t>
      </w:r>
    </w:p>
    <w:p w14:paraId="62F899F8" w14:textId="77777777" w:rsidR="008C117A" w:rsidRDefault="00000000">
      <w:pPr>
        <w:pStyle w:val="FirstParagraph"/>
      </w:pPr>
      <w:commentRangeStart w:id="27"/>
      <w:r>
        <w:t xml:space="preserve">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Poff et al. 2010). </w:t>
      </w:r>
      <w:commentRangeEnd w:id="27"/>
      <w:r w:rsidR="008F135E">
        <w:rPr>
          <w:rStyle w:val="CommentReference"/>
        </w:rPr>
        <w:commentReference w:id="27"/>
      </w:r>
      <w:r>
        <w:t>Consequently, in recent decades a diverse body of research has sought to identify and quantify ecological responses to changes in flow.</w:t>
      </w:r>
    </w:p>
    <w:p w14:paraId="7637B567" w14:textId="77777777" w:rsidR="008C117A" w:rsidRDefault="00000000">
      <w:pPr>
        <w:pStyle w:val="BodyText"/>
      </w:pPr>
      <w:r>
        <w:t xml:space="preserve">Bridging the gap between science and policy has been a persistent challenge and ongoing focus of work in this field. In many cases a key research motivation is to support decision-making in a variety of 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Indicators of Hydrologic Alteration (Richter et al. 1996, 2017) and Ecological Limits of Hydrologic Alteration (ELOHA) (Poff et al. 2010; McManamay et al. 2013) approaches generate flow standards for particular rivers, and are a top-down method for determining the flow needs of the whole ecosystem, but cannot translate specific management decisions into hydrologic outcomes, or predict specific ecological outcomes of the described alteration (Richter et al. 2006; Cartwright et al. 2017). Additionally, identifying natural flow regimes may be less immediately relevant to water resource management than an approach which can quantify ecological responses to “designer” or functional flows (which can often be controlled or influenced by dam </w:t>
      </w:r>
      <w:r>
        <w:lastRenderedPageBreak/>
        <w:t>releases) (Arthington, Bernardo, and Ilhéu 2014; Webb et al. 2018), with the caveat that the designer flows approach may risk overlooking ecological flow needs that are not currently monitored (Bower et al. 2022).</w:t>
      </w:r>
    </w:p>
    <w:p w14:paraId="5237295A" w14:textId="77777777" w:rsidR="008C117A" w:rsidRDefault="00000000">
      <w:pPr>
        <w:pStyle w:val="BodyText"/>
      </w:pPr>
      <w:r>
        <w:t>An ideal framework for supporting decision-making would involve two key steps, firstly connecting land and water management actions to flow changes (“management-to-flow”), and secondly connecting flow changes to ecological responses (“flow-to-ecology”) (Peterson and Freeman 2016; DeWeber and Peterson 2020; Acero Triana, Chu, and Stein 2021). Both steps can involve complex models and substantial uncertainty, often representing an interdisciplinary challenge. Threshold values for “sufficient” flows would be ideal for a management context (Rosenfeld 2017), but can be difficult to identify and in some cases may not exist (Lueders and McManamay 2023). Finally, stakeholders in at least one study requested flow-ecology relationships based on empirical monitoring, rather than more easily-simulated proxies like flow changes or thermal exposure (DeWeber and Peterson 2020).</w:t>
      </w:r>
    </w:p>
    <w:p w14:paraId="293A4221" w14:textId="77777777" w:rsidR="008C117A" w:rsidRDefault="00000000">
      <w:pPr>
        <w:pStyle w:val="BodyText"/>
      </w:pPr>
      <w:r>
        <w:t>The present study is a longitudinal “bottom-up” analysis, using empirical data and a case study, to identify flows most critical to support two specific species, and thus address the “flow-to-ecology” link described above. We use empirical data to develop a predictive model of a biological response to measurable (and simulatable) changes in flow metrics. We refer to this model as a “hydrologic benefit” function (i.e., intending to quantify the ecological services provided by flow) for a single species. A forthcoming companion study will investigate the “management-to-flow” link, simulating flow changes from watershed management actions using an appropriate hydrologic model, as a basis for studying unavoidable water management tradeoffs within the watershed.</w:t>
      </w:r>
    </w:p>
    <w:p w14:paraId="3B07BD10" w14:textId="77777777" w:rsidR="008C117A" w:rsidRDefault="00000000">
      <w:pPr>
        <w:pStyle w:val="Heading1"/>
      </w:pPr>
      <w:bookmarkStart w:id="28" w:name="X75e9e61e99e6d01b3fc2a82737d889fa0508f9a"/>
      <w:bookmarkEnd w:id="2"/>
      <w:bookmarkEnd w:id="26"/>
      <w:r>
        <w:rPr>
          <w:rStyle w:val="SectionNumber"/>
        </w:rPr>
        <w:t>2</w:t>
      </w:r>
      <w:r>
        <w:tab/>
        <w:t>Methods: Case study setting and species of concern</w:t>
      </w:r>
    </w:p>
    <w:p w14:paraId="32ECD6D2" w14:textId="77777777" w:rsidR="008C117A" w:rsidRDefault="00000000">
      <w:pPr>
        <w:pStyle w:val="FirstParagraph"/>
      </w:pPr>
      <w:r>
        <w:t>Exploring the empirical relationship between river hydrology and an ecological response requires both spatial and temporal overlap in a study area’s hydrologic and ecological monitoring data.</w:t>
      </w:r>
    </w:p>
    <w:p w14:paraId="42F9FF1F" w14:textId="77777777" w:rsidR="008C117A" w:rsidRDefault="00000000">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 1). The flow at this gauge is correlated with flow in tributary streams (Foglia et al. 2013), and though a single monitoring location may not be able represent flow status in the full stream system at all times, it has been used in recent water planning documents as an indicator of overall hydrologic conditions (Siskiyou County 2021). Because most water use in Scott Valley occurs upgradient of this gauge, its measurements are used to inform water management decisions in the populated areas of the valley (see </w:t>
      </w:r>
      <w:r>
        <w:rPr>
          <w:i/>
          <w:iCs/>
        </w:rPr>
        <w:t>Supplement</w:t>
      </w:r>
      <w:r>
        <w:t xml:space="preserve"> for more detail on Scott Valley management history, historical flow-ecology work, geography and climate).</w:t>
      </w:r>
    </w:p>
    <w:p w14:paraId="0BBD1105" w14:textId="77777777" w:rsidR="008C117A" w:rsidRDefault="00000000">
      <w:pPr>
        <w:pStyle w:val="CaptionedFigure"/>
      </w:pPr>
      <w:r>
        <w:rPr>
          <w:noProof/>
        </w:rPr>
        <w:lastRenderedPageBreak/>
        <w:drawing>
          <wp:inline distT="0" distB="0" distL="0" distR="0" wp14:anchorId="4178846E" wp14:editId="477D5890">
            <wp:extent cx="5334000" cy="6324600"/>
            <wp:effectExtent l="0" t="0" r="0" b="0"/>
            <wp:docPr id="28" name="Picture" descr="Figure 1: The Scott River watershed, with regional geographic context (see inset) and local features."/>
            <wp:cNvGraphicFramePr/>
            <a:graphic xmlns:a="http://schemas.openxmlformats.org/drawingml/2006/main">
              <a:graphicData uri="http://schemas.openxmlformats.org/drawingml/2006/picture">
                <pic:pic xmlns:pic="http://schemas.openxmlformats.org/drawingml/2006/picture">
                  <pic:nvPicPr>
                    <pic:cNvPr id="29" name="Picture" descr="Graphics%20and%20Supplements/Figure%201.png"/>
                    <pic:cNvPicPr>
                      <a:picLocks noChangeAspect="1" noChangeArrowheads="1"/>
                    </pic:cNvPicPr>
                  </pic:nvPicPr>
                  <pic:blipFill>
                    <a:blip r:embed="rId9"/>
                    <a:stretch>
                      <a:fillRect/>
                    </a:stretch>
                  </pic:blipFill>
                  <pic:spPr bwMode="auto">
                    <a:xfrm>
                      <a:off x="0" y="0"/>
                      <a:ext cx="5334000" cy="6324600"/>
                    </a:xfrm>
                    <a:prstGeom prst="rect">
                      <a:avLst/>
                    </a:prstGeom>
                    <a:noFill/>
                    <a:ln w="9525">
                      <a:noFill/>
                      <a:headEnd/>
                      <a:tailEnd/>
                    </a:ln>
                  </pic:spPr>
                </pic:pic>
              </a:graphicData>
            </a:graphic>
          </wp:inline>
        </w:drawing>
      </w:r>
    </w:p>
    <w:p w14:paraId="6F42AE9A" w14:textId="77777777" w:rsidR="008C117A" w:rsidRDefault="00000000">
      <w:pPr>
        <w:pStyle w:val="ImageCaption"/>
      </w:pPr>
      <w:bookmarkStart w:id="29" w:name="fig:ScottWatershedMap"/>
      <w:bookmarkEnd w:id="29"/>
      <w:commentRangeStart w:id="30"/>
      <w:r>
        <w:t>Figure 1</w:t>
      </w:r>
      <w:commentRangeEnd w:id="30"/>
      <w:r w:rsidR="00F72A14">
        <w:rPr>
          <w:rStyle w:val="CommentReference"/>
          <w:i w:val="0"/>
        </w:rPr>
        <w:commentReference w:id="30"/>
      </w:r>
      <w:r>
        <w:t xml:space="preserve">: The Scott River watershed, with regional geographic context (see </w:t>
      </w:r>
      <w:proofErr w:type="gramStart"/>
      <w:r>
        <w:t>inset</w:t>
      </w:r>
      <w:proofErr w:type="gramEnd"/>
      <w:r>
        <w:t>) and local features.</w:t>
      </w:r>
    </w:p>
    <w:p w14:paraId="6C313637" w14:textId="77777777" w:rsidR="008C117A" w:rsidRDefault="00000000">
      <w:pPr>
        <w:pStyle w:val="Heading2"/>
      </w:pPr>
      <w:bookmarkStart w:id="31" w:name="Xf9b99239fe8eb82d085e872a0934e80531e93af"/>
      <w:r>
        <w:rPr>
          <w:rStyle w:val="SectionNumber"/>
        </w:rPr>
        <w:t>2.1</w:t>
      </w:r>
      <w:r>
        <w:tab/>
        <w:t>Species of concern: coho and Chinook salmon</w:t>
      </w:r>
    </w:p>
    <w:p w14:paraId="36F9C7F4" w14:textId="77777777" w:rsidR="008C117A" w:rsidRDefault="00000000">
      <w:pPr>
        <w:pStyle w:val="FirstParagraph"/>
      </w:pPr>
      <w:r>
        <w:t xml:space="preserve">This study intends to identify key hydrologic needs of two species, coho and Chinook salmon. To this end, we used long records of hydrologic and ecological data (more than eight and two decades, respectively) collected in the Scott River watershed. Although both species need fall flows to migrate from the ocean to natal spawning streams, the life history strategies of these two salmonids are distinct in several ways, and consequently </w:t>
      </w:r>
      <w:r>
        <w:lastRenderedPageBreak/>
        <w:t>they are expected to have different functional flow requirements (see Supplement for additional life history information). Chinook and coho salmon are distinct in several ways relevant to this study and to management considerations:</w:t>
      </w:r>
    </w:p>
    <w:p w14:paraId="2778ABBE" w14:textId="77777777" w:rsidR="008C117A" w:rsidRDefault="00000000">
      <w:pPr>
        <w:pStyle w:val="Compact"/>
        <w:numPr>
          <w:ilvl w:val="0"/>
          <w:numId w:val="3"/>
        </w:numPr>
      </w:pPr>
      <w:r>
        <w:t>The vast majority of Scott River coho salmon outmigrate at 1+ years and return to spawn at 2+ years of age, producing a distinct cohort every 3 years (Knechtle and Giudice 2020), while the amount of time spent by Chinook in the ocean is more variable and more dependent on ocean conditions, and distinct cohort structure is not observed (Groot and Margolis 1991; Bourret, Caudill, and Keefer 2016).</w:t>
      </w:r>
    </w:p>
    <w:p w14:paraId="5B61522B" w14:textId="77777777" w:rsidR="008C117A" w:rsidRDefault="00000000">
      <w:pPr>
        <w:pStyle w:val="Compact"/>
        <w:numPr>
          <w:ilvl w:val="0"/>
          <w:numId w:val="3"/>
        </w:numPr>
      </w:pPr>
      <w:r>
        <w:t>Juvenile coho salmon are affected by 2 years of freshwater conditions, while juvenile Chinook are affected by only one year of freshwater conditions (Figure 2) (Agrawal et al. 2005; Knechtle and Giudice 2020).</w:t>
      </w:r>
    </w:p>
    <w:p w14:paraId="3F9A13AA" w14:textId="77777777" w:rsidR="008C117A" w:rsidRDefault="00000000">
      <w:pPr>
        <w:pStyle w:val="Compact"/>
        <w:numPr>
          <w:ilvl w:val="0"/>
          <w:numId w:val="3"/>
        </w:numPr>
      </w:pPr>
      <w:r>
        <w:t>In most years Chinook spawning migration takes place earlier (September-December) than coho (October-January).</w:t>
      </w:r>
    </w:p>
    <w:p w14:paraId="14F124A5" w14:textId="77777777" w:rsidR="008C117A" w:rsidRDefault="00000000">
      <w:pPr>
        <w:pStyle w:val="Compact"/>
        <w:numPr>
          <w:ilvl w:val="0"/>
          <w:numId w:val="3"/>
        </w:numPr>
      </w:pPr>
      <w:r>
        <w:t>Coho salmon prefer to spawn in reaches with smaller spawning gravels than Chinook salmon. Consequently the majority of coho redds are found in Scott River tributaries, while Chinook redds are more commonly found in the mainstem Scott River (e.g., Magranet and Yokel 2017; Magranet 2017). Though several tributaries tend to disconnect from the mainstem Scott River, a key mainstem reach, known as the “tailings” due to historical mining activity (Figure 1), often dewaters during average-to-dry years, restricting spawning access to headwaters habitat (Scott River Watershed Council 2018).</w:t>
      </w:r>
    </w:p>
    <w:p w14:paraId="02179727" w14:textId="77777777" w:rsidR="008C117A" w:rsidRDefault="00000000">
      <w:pPr>
        <w:pStyle w:val="Compact"/>
        <w:numPr>
          <w:ilvl w:val="0"/>
          <w:numId w:val="3"/>
        </w:numPr>
      </w:pPr>
      <w:r>
        <w:t>Declining populations of coho salmon have been noted in the Klamath basin and more broadly in coastal California streams since the 1990s (e.g., Brown, Moyle, and Yoshiyama 1994), while regional Chinook populations have historically been more robust (Wainwright et al. 2013). However, a declining trend was observed in the Klamath run of Chinook in the 2010s, and this trend was more significant in the Scott River system than the broader Klamath basin (Knechtle and Giudice 2023). These trends have prompted additional monitoring of Scott Valley Chinook in the past decade (e.g., spawning surveys such as Magranet 2015b, 2017) (Table 8).</w:t>
      </w:r>
    </w:p>
    <w:p w14:paraId="5E0E5209" w14:textId="77777777" w:rsidR="008C117A" w:rsidRDefault="00000000">
      <w:pPr>
        <w:pStyle w:val="CaptionedFigure"/>
      </w:pPr>
      <w:r>
        <w:rPr>
          <w:noProof/>
        </w:rPr>
        <w:lastRenderedPageBreak/>
        <w:drawing>
          <wp:inline distT="0" distB="0" distL="0" distR="0" wp14:anchorId="2EBB55AB" wp14:editId="63D2544A">
            <wp:extent cx="5334000" cy="2447468"/>
            <wp:effectExtent l="0" t="0" r="0" b="0"/>
            <wp:docPr id="32" name="Picture" descr="Figure 2: Seasons (as defined in the California Environmental Flows Framework; Yarnell et al. 2020) and life stages experienced by a coho and a Chinook salmon cohort in the Scott River watershed. Season identifiers listed here are used throughout the document."/>
            <wp:cNvGraphicFramePr/>
            <a:graphic xmlns:a="http://schemas.openxmlformats.org/drawingml/2006/main">
              <a:graphicData uri="http://schemas.openxmlformats.org/drawingml/2006/picture">
                <pic:pic xmlns:pic="http://schemas.openxmlformats.org/drawingml/2006/picture">
                  <pic:nvPicPr>
                    <pic:cNvPr id="33" name="Picture" descr="Graphics%20and%20Supplements/Figure%202.jpg"/>
                    <pic:cNvPicPr>
                      <a:picLocks noChangeAspect="1" noChangeArrowheads="1"/>
                    </pic:cNvPicPr>
                  </pic:nvPicPr>
                  <pic:blipFill>
                    <a:blip r:embed="rId10"/>
                    <a:stretch>
                      <a:fillRect/>
                    </a:stretch>
                  </pic:blipFill>
                  <pic:spPr bwMode="auto">
                    <a:xfrm>
                      <a:off x="0" y="0"/>
                      <a:ext cx="5334000" cy="2447468"/>
                    </a:xfrm>
                    <a:prstGeom prst="rect">
                      <a:avLst/>
                    </a:prstGeom>
                    <a:noFill/>
                    <a:ln w="9525">
                      <a:noFill/>
                      <a:headEnd/>
                      <a:tailEnd/>
                    </a:ln>
                  </pic:spPr>
                </pic:pic>
              </a:graphicData>
            </a:graphic>
          </wp:inline>
        </w:drawing>
      </w:r>
    </w:p>
    <w:p w14:paraId="666E1D2E" w14:textId="77777777" w:rsidR="008C117A" w:rsidRDefault="00000000">
      <w:pPr>
        <w:pStyle w:val="ImageCaption"/>
      </w:pPr>
      <w:bookmarkStart w:id="32" w:name="fig:cohoLifeCycleFigure"/>
      <w:bookmarkEnd w:id="32"/>
      <w:commentRangeStart w:id="33"/>
      <w:commentRangeStart w:id="34"/>
      <w:r>
        <w:t xml:space="preserve">Figure 2: </w:t>
      </w:r>
      <w:commentRangeEnd w:id="33"/>
      <w:r w:rsidR="00F72A14">
        <w:rPr>
          <w:rStyle w:val="CommentReference"/>
          <w:i w:val="0"/>
        </w:rPr>
        <w:commentReference w:id="33"/>
      </w:r>
      <w:commentRangeEnd w:id="34"/>
      <w:r w:rsidR="00E237B4">
        <w:rPr>
          <w:rStyle w:val="CommentReference"/>
          <w:i w:val="0"/>
        </w:rPr>
        <w:commentReference w:id="34"/>
      </w:r>
      <w:r>
        <w:t>Seasons (as defined in the California Environmental Flows Framework; Yarnell et al. 2020) and life stages experienced by a coho and a Chinook salmon cohort in the Scott River watershed. Season identifiers listed here are used throughout the document.</w:t>
      </w:r>
    </w:p>
    <w:p w14:paraId="29624C7F" w14:textId="77777777" w:rsidR="008C117A" w:rsidRDefault="00000000">
      <w:pPr>
        <w:pStyle w:val="Heading1"/>
      </w:pPr>
      <w:bookmarkStart w:id="35" w:name="methods-quantitative-analysis"/>
      <w:bookmarkEnd w:id="28"/>
      <w:bookmarkEnd w:id="31"/>
      <w:r>
        <w:rPr>
          <w:rStyle w:val="SectionNumber"/>
        </w:rPr>
        <w:t>3</w:t>
      </w:r>
      <w:r>
        <w:tab/>
        <w:t>Methods: Quantitative analysis</w:t>
      </w:r>
    </w:p>
    <w:p w14:paraId="3B1D755C" w14:textId="77777777" w:rsidR="008C117A" w:rsidRDefault="00000000">
      <w:pPr>
        <w:pStyle w:val="FirstParagraph"/>
      </w:pPr>
      <w:commentRangeStart w:id="36"/>
      <w:r>
        <w:t xml:space="preserve">First, we used functional flow metrics to describe the history of the Scott River as observed over eight decades at the Fort Jones gauge. Then we used correlation coefficients to explore relatedness between Z-scored hydrologic metrics and log-transformed ecological records (Supplemental Figure A). We then conducted twelve total statistical modeling exercises: two modeling techniques, LASSO (James et al. 2013; Ranstam and Cook 2018) and MARSS (See and Holmes 2015), to predict three different predictor-response pairs (juvenile abundance and juvenile-to-spawner ratio) for each species (coho and Chinook salmon). </w:t>
      </w:r>
      <w:commentRangeEnd w:id="36"/>
      <w:r w:rsidR="00E237B4">
        <w:rPr>
          <w:rStyle w:val="CommentReference"/>
        </w:rPr>
        <w:commentReference w:id="36"/>
      </w:r>
      <w:r>
        <w:t>We compared the advantages and drawbacks of each exercise and ultimately selected LASSO regression of the juvenile-to-spawner ratio as the basis for a final predictive model, referred to as a “hydrologic benefit” function. The hydrologic benefit function is a linear combination of hydrologic metrics that can be used to estimate the relative value of flows in each water year provided to each fish species.</w:t>
      </w:r>
    </w:p>
    <w:p w14:paraId="742C205D" w14:textId="77777777" w:rsidR="008C117A" w:rsidRDefault="00000000">
      <w:pPr>
        <w:pStyle w:val="Heading2"/>
      </w:pPr>
      <w:bookmarkStart w:id="37" w:name="Xe8ba0a4c75b36186b6f929f64dda210e12c68c3"/>
      <w:r>
        <w:rPr>
          <w:rStyle w:val="SectionNumber"/>
        </w:rPr>
        <w:t>3.1</w:t>
      </w:r>
      <w:r>
        <w:tab/>
        <w:t>Step 1. Calculate predictors and screen for collinearity: Flow metrics to describe Scott River flow regime</w:t>
      </w:r>
    </w:p>
    <w:p w14:paraId="5BE276BC" w14:textId="3F37473F" w:rsidR="008C117A" w:rsidRDefault="00E237B4">
      <w:pPr>
        <w:pStyle w:val="FirstParagraph"/>
      </w:pPr>
      <w:ins w:id="38" w:author="Leland Scantlebury" w:date="2025-06-09T22:48:00Z" w16du:dateUtc="2025-06-10T05:48:00Z">
        <w:r>
          <w:t>To calculate a set of hydrologic predictor metrics for the Scott River</w:t>
        </w:r>
      </w:ins>
      <w:del w:id="39" w:author="Leland Scantlebury" w:date="2025-06-09T22:48:00Z" w16du:dateUtc="2025-06-10T05:48:00Z">
        <w:r w:rsidDel="00E237B4">
          <w:delText>Firstly</w:delText>
        </w:r>
      </w:del>
      <w:r>
        <w:t xml:space="preserve">, we used functional flows algorithms tuned for “flashy” (or ephemeral) river systems (Yarnell 2025) </w:t>
      </w:r>
      <w:r>
        <w:rPr>
          <w:b/>
          <w:bCs/>
        </w:rPr>
        <w:t>(Better flashy calculator citation?)</w:t>
      </w:r>
      <w:r>
        <w:t xml:space="preserve"> </w:t>
      </w:r>
      <w:del w:id="40" w:author="Leland Scantlebury" w:date="2025-06-09T22:48:00Z" w16du:dateUtc="2025-06-10T05:48:00Z">
        <w:r w:rsidDel="00E237B4">
          <w:delText xml:space="preserve">to calculate a set of hydrologic predictor metrics for the Scott River </w:delText>
        </w:r>
      </w:del>
      <w:r>
        <w:t xml:space="preserve">(Figure 9) (Yarnell et al. 2020; Patterson et al. 2020). These functional flows were calculated from the daily flow record at the Fort Jones river gauge from 1942-2023 using the approach of Patterson et al. (2020) </w:t>
      </w:r>
      <w:r>
        <w:rPr>
          <w:b/>
          <w:bCs/>
        </w:rPr>
        <w:t>(and updated citation?)</w:t>
      </w:r>
      <w:r>
        <w:t xml:space="preserve">. The full suite of 30 annual metrics is calculated on a water-year basis (i.e., each type of metric produces one value for each water year; </w:t>
      </w:r>
      <w:r>
        <w:rPr>
          <w:i/>
          <w:iCs/>
        </w:rPr>
        <w:t>Supplemental Table A</w:t>
      </w:r>
      <w:r>
        <w:t xml:space="preserve">). Descriptions, </w:t>
      </w:r>
      <w:r>
        <w:lastRenderedPageBreak/>
        <w:t>abbreviations, relevant time periods (including salmon life stage alignment; see Section 3.3), and metric calculation details are listed in Table 5; additional information is available in Patterson et al. (2020) and supporting documentation.</w:t>
      </w:r>
    </w:p>
    <w:p w14:paraId="19F1FA51" w14:textId="77777777" w:rsidR="008C117A" w:rsidRDefault="00000000">
      <w:pPr>
        <w:pStyle w:val="BodyText"/>
      </w:pPr>
      <w:commentRangeStart w:id="41"/>
      <w:r>
        <w:t xml:space="preserve">All selected functional flow metrics have some known ecological function or interpretation, e.g., total annual flow is used to evaluate water year type. </w:t>
      </w:r>
      <w:commentRangeEnd w:id="41"/>
      <w:r w:rsidR="00E237B4">
        <w:rPr>
          <w:rStyle w:val="CommentReference"/>
        </w:rPr>
        <w:commentReference w:id="41"/>
      </w:r>
      <w:r>
        <w:t>Phenomena measured with fall metrics, such as fall pulse magnitude and fall pulse timing, provide olfactory migration signals and spawning access to anadromous fish; however, a discrete fall pulse does not occur in every water year, so a fall flow increase metric was included that can be calculated annually (after Baruch et al. 2024). Wet season metrics, such as wet season onset timing and baseflow magnitude, can be used to gauge conditions during egg incubation or the overwintering period for juvenile coho salmon. Frequency and duration of wet season high-flow events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 and which set conditions preceding fall spawning runs.</w:t>
      </w:r>
    </w:p>
    <w:p w14:paraId="731CBE1A" w14:textId="77777777" w:rsidR="008C117A" w:rsidRDefault="00000000">
      <w:pPr>
        <w:pStyle w:val="BodyText"/>
      </w:pPr>
      <w:r>
        <w:t>Secondly, two additional metrics were devised for this study area related to timing of anadromous fish access to preferred spawning habitat (illustrated in Figure 10). These metrics are referred to as “reconnection” and “disconnection” dates. They assume a flow threshold, defined at the Fort Jones gauge, that corresponds to a certain degree of “connectivity” 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but not identical, to the California-specific functional flows, namely, the timing and slope of spring recess and the timing of a fall pulse flow (Table 6). They add value to this analysis because of their direct relation to fish passage in this specific watershed.</w:t>
      </w:r>
    </w:p>
    <w:p w14:paraId="30B5F2FE" w14:textId="77777777" w:rsidR="008C117A" w:rsidRDefault="00000000">
      <w:pPr>
        <w:pStyle w:val="BodyText"/>
      </w:pPr>
      <w:r>
        <w:t>Finally, as an alternative method to identify the presence of scouring flows (i.e., storm events that can mobilize large amounts of sediment and either bury or wash away salmonid eggs) (Scott River Watershed Council 2018), we calculated the number of days in each year with average daily flow greater than the 90th flow percentile (for the full Fort Jones hydrologic record) (Table 6).</w:t>
      </w:r>
    </w:p>
    <w:p w14:paraId="4F37C460" w14:textId="77777777" w:rsidR="008C117A" w:rsidRDefault="00000000">
      <w:pPr>
        <w:pStyle w:val="Heading3"/>
      </w:pPr>
      <w:bookmarkStart w:id="42" w:name="Xf45fee2eebd53972590b701c61840508f81f9c4"/>
      <w:r>
        <w:rPr>
          <w:rStyle w:val="SectionNumber"/>
        </w:rPr>
        <w:t>3.1.1</w:t>
      </w:r>
      <w:r>
        <w:tab/>
        <w:t>Selecting flow thresholds for dis- and re-connection timing</w:t>
      </w:r>
    </w:p>
    <w:p w14:paraId="2975895E" w14:textId="77777777" w:rsidR="008C117A" w:rsidRDefault="00000000">
      <w:pPr>
        <w:pStyle w:val="FirstParagraph"/>
      </w:pPr>
      <w:r>
        <w:t xml:space="preserve">In average-to-dry water years, after portions of the Scott River and tributaries run dry (Figure 1), the timing of fall river reconnection determines when salmon can access mainstem and tributary spawning habitat (Scott River Watershed Council 2018). To calculate the timing of river connectivity, three discrete thresholds were selected from the </w:t>
      </w:r>
      <w:r>
        <w:lastRenderedPageBreak/>
        <w:t>continuum of flows to represent a partially and a fully connected stream system. The thresholds correspond to two distinct events: first, 20 and 40 cfs (0.57 to 1.1 cms), corresponding to the low and high estimates of what constitutes connectivity within mainstem Scott River (Siskiyou County 2021); and second, 120 cfs (3.4 cms), representing connectivity of the full stream network, allowing access to most tributary habitat. Because these flows are measured at the Fort Jones gauge, they are a proxy for conditions in the full stream network; however, hydrograph and precipitation analyses suggest that 120 cfs at the Fort Jones gauge is a good indicator of mostly-full soil and aquifer storage, or a “spilling” watershed condition that maintains a connected stream network (Kouba and Harter 2024).</w:t>
      </w:r>
    </w:p>
    <w:p w14:paraId="1D23A39B" w14:textId="77777777" w:rsidR="008C117A" w:rsidRDefault="00000000">
      <w:pPr>
        <w:pStyle w:val="Heading3"/>
      </w:pPr>
      <w:bookmarkStart w:id="43" w:name="screen-predictors-for-collinearity"/>
      <w:bookmarkEnd w:id="42"/>
      <w:r>
        <w:rPr>
          <w:rStyle w:val="SectionNumber"/>
        </w:rPr>
        <w:t>3.1.2</w:t>
      </w:r>
      <w:r>
        <w:tab/>
        <w:t>Screen predictors for collinearity</w:t>
      </w:r>
    </w:p>
    <w:p w14:paraId="7B483D95" w14:textId="6CB42E77" w:rsidR="008C117A" w:rsidRDefault="00000000">
      <w:pPr>
        <w:pStyle w:val="FirstParagraph"/>
      </w:pPr>
      <w:r>
        <w:t>Because many metrics are influenced by the same phenomena taking place in wet and dry years, significant collinearity was present in the hydrologic metrics used in this predictive exercise. To account for this, collinear predictors, defined as predictors correlated with each other with a</w:t>
      </w:r>
      <w:ins w:id="44" w:author="Leland Scantlebury" w:date="2025-06-09T23:02:00Z" w16du:dateUtc="2025-06-10T06:02:00Z">
        <w:r w:rsidR="00541CE3">
          <w:t xml:space="preserve"> </w:t>
        </w:r>
      </w:ins>
      <w:r>
        <w:t xml:space="preserve">Spearman’s </w:t>
      </w:r>
      <w:r>
        <w:rPr>
          <w:i/>
          <w:iCs/>
        </w:rPr>
        <w:t>R</w:t>
      </w:r>
      <w:r>
        <w:t xml:space="preserve"> greater than 0.7 or less than -0.7 (Dormann et al. 2013), were grouped, and one predictor was selected to represent each group. In Supplemental text and Table 7, we describe each group and the ultimate selected predictors in conceptual terms. In this screening we aimed to retain metrics occurring in each of the eight seasons influencing coho rearing in freshwater (and for Chinook, four seasons) (Figure 2).</w:t>
      </w:r>
    </w:p>
    <w:p w14:paraId="1D6F79E3" w14:textId="77777777" w:rsidR="008C117A" w:rsidRDefault="00000000">
      <w:pPr>
        <w:pStyle w:val="Heading2"/>
      </w:pPr>
      <w:bookmarkStart w:id="45" w:name="X609a518cf80cd5621c8edda22a9150e94756c7a"/>
      <w:bookmarkEnd w:id="37"/>
      <w:bookmarkEnd w:id="43"/>
      <w:r>
        <w:rPr>
          <w:rStyle w:val="SectionNumber"/>
        </w:rPr>
        <w:t>3.2</w:t>
      </w:r>
      <w:r>
        <w:tab/>
        <w:t>Step 2. Assemble responses: Ecological monitoring data</w:t>
      </w:r>
    </w:p>
    <w:p w14:paraId="58A3BD93" w14:textId="77777777" w:rsidR="008C117A" w:rsidRDefault="00000000">
      <w:pPr>
        <w:pStyle w:val="FirstParagraph"/>
      </w:pPr>
      <w:r>
        <w:t>Seven total observed quantities (three for Chinook; four for coho) were evaluated as candidates to represent the ecological response (dependent variable) in the flow-ecology relationship.</w:t>
      </w:r>
    </w:p>
    <w:p w14:paraId="1CAC8E84" w14:textId="77777777" w:rsidR="008C117A" w:rsidRDefault="00000000">
      <w:pPr>
        <w:pStyle w:val="BodyText"/>
      </w:pPr>
      <w:r>
        <w:t>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14:paraId="22E416D3" w14:textId="77777777" w:rsidR="008C117A" w:rsidRDefault="00000000">
      <w:pPr>
        <w:pStyle w:val="Compact"/>
        <w:numPr>
          <w:ilvl w:val="0"/>
          <w:numId w:val="4"/>
        </w:numPr>
      </w:pPr>
      <w:r>
        <w:t>Number of adults migrating from the ocean to freshwater natal streams to spawn. This quantity, the ‘escapement’, is measured at the Scott River Fish Counting Facility, using a resistance board weir and video counting flume in the Scott River (e.g., Knechtle and Giudice 2023) (Figure 1).</w:t>
      </w:r>
    </w:p>
    <w:p w14:paraId="234C7153" w14:textId="77777777" w:rsidR="008C117A" w:rsidRDefault="00000000">
      <w:pPr>
        <w:pStyle w:val="Compact"/>
        <w:numPr>
          <w:ilvl w:val="0"/>
          <w:numId w:val="4"/>
        </w:numPr>
      </w:pPr>
      <w:r>
        <w:t>Number of juvenile yearling, or smolt, salmon. Smolt are counted as outmigrants, at the Scott River Rotary Screw Trap facility (Figure 1) (e.g., Massie and Morrow 2021; Romero and Robinson 2024) .</w:t>
      </w:r>
    </w:p>
    <w:p w14:paraId="46A43A5E" w14:textId="77777777" w:rsidR="008C117A" w:rsidRDefault="00000000">
      <w:pPr>
        <w:pStyle w:val="Compact"/>
        <w:numPr>
          <w:ilvl w:val="0"/>
          <w:numId w:val="4"/>
        </w:numPr>
      </w:pPr>
      <w:r>
        <w:t>Number of salmon gravel nests, or redds, observed during spawning window (e.g., Magranet 2015b) (for coho only).</w:t>
      </w:r>
    </w:p>
    <w:p w14:paraId="2560115A" w14:textId="77777777" w:rsidR="008C117A" w:rsidRDefault="00000000">
      <w:pPr>
        <w:pStyle w:val="FirstParagraph"/>
      </w:pPr>
      <w:r>
        <w:lastRenderedPageBreak/>
        <w:t>Two combined metrics historically calculated and reported by regional agencies (Knechtle and Giudice 2023) were also considered. These metrics use data from multiple years to capture multiple life stages for a given cohort:</w:t>
      </w:r>
    </w:p>
    <w:p w14:paraId="71865E11" w14:textId="77777777" w:rsidR="008C117A" w:rsidRDefault="00000000">
      <w:pPr>
        <w:pStyle w:val="Compact"/>
        <w:numPr>
          <w:ilvl w:val="0"/>
          <w:numId w:val="5"/>
        </w:numPr>
      </w:pPr>
      <w:r>
        <w:t>The number of outmigrating coho smolt produced per spawning female (coho spf) and the outmigrating Chinook juveniles per spawner (Chinook jpa).</w:t>
      </w:r>
    </w:p>
    <w:p w14:paraId="4AD3B11B" w14:textId="77777777" w:rsidR="008C117A" w:rsidRDefault="00000000">
      <w:pPr>
        <w:pStyle w:val="FirstParagraph"/>
      </w:pPr>
      <w:r>
        <w:t>These time series of observations are the result of decades of investment in local ecological monitoring. Monitoring activity in the past 20 years has included population estimates from a video counting flume and a rotary screw trap operated by CDFW (CDFW 2015; Massie and Morrow 2021; Knechtle and Giudice 2023), and spawning surveys for Chinook (Magranet 2015a, 2017, 2018a) and coho (Maurer 2003; Siskiyou RCD 2004, 2010; Quigley 2005, 2006, 2007; D. Yokel 2011, 2013, 2014; Franklin 2012; Magranet 2015b; Magranet and Yokel 2017).</w:t>
      </w:r>
    </w:p>
    <w:p w14:paraId="363E2742" w14:textId="77777777" w:rsidR="008C117A" w:rsidRDefault="00000000">
      <w:pPr>
        <w:pStyle w:val="Heading2"/>
      </w:pPr>
      <w:bookmarkStart w:id="46" w:name="X20c1638e278a12d3e21d99c660b4cf45da1d159"/>
      <w:bookmarkEnd w:id="45"/>
      <w:r>
        <w:rPr>
          <w:rStyle w:val="SectionNumber"/>
        </w:rPr>
        <w:t>3.3</w:t>
      </w:r>
      <w:r>
        <w:tab/>
        <w:t>Step 3. Align predictor and response metrics with timing of species cohorts</w:t>
      </w:r>
    </w:p>
    <w:p w14:paraId="0974EFA3" w14:textId="77777777" w:rsidR="008C117A" w:rsidRDefault="00000000">
      <w:pPr>
        <w:pStyle w:val="FirstParagraph"/>
      </w:pPr>
      <w:r>
        <w:t>The empirical basis for this predictive modeling exercise is a table of hydrologic metrics (one per water year) and ecological observations influenced by this hydrology (</w:t>
      </w:r>
      <w:r>
        <w:rPr>
          <w:i/>
          <w:iCs/>
        </w:rPr>
        <w:t>Supplemental Table B</w:t>
      </w:r>
      <w:r>
        <w:t>). However, the row-by-row basis for the table is somewhat complicated by the life history of the two species under consideration.</w:t>
      </w:r>
    </w:p>
    <w:p w14:paraId="6619FFD4" w14:textId="77777777" w:rsidR="008C117A" w:rsidRDefault="00000000">
      <w:pPr>
        <w:pStyle w:val="BodyText"/>
      </w:pPr>
      <w:r>
        <w:t>A cohort of coho salmon will experience conditions during multiple water years while residing in their spawning habitat, and flow impacts are specific to life-stage: the same flow will have a different effect on fish experiencing it as a hatchling fry than on those experiencing it as 1+ year old parr (Nislow and Armstrong 2012). Here we define the alignment (i.e., mapping) of a specific generation of fish (ecological outcome) with hydrologic metrics (predictors) observed across the portion of their life cycle spent in the Scott River system (</w:t>
      </w:r>
      <w:r>
        <w:rPr>
          <w:i/>
          <w:iCs/>
        </w:rPr>
        <w:t>Supplemental Table B</w:t>
      </w:r>
      <w:r>
        <w:t>).</w:t>
      </w:r>
    </w:p>
    <w:p w14:paraId="0E784A06" w14:textId="77777777" w:rsidR="008C117A" w:rsidRDefault="00000000">
      <w:pPr>
        <w:pStyle w:val="Heading3"/>
      </w:pPr>
      <w:bookmarkStart w:id="47" w:name="data-alignment---coho"/>
      <w:r>
        <w:rPr>
          <w:rStyle w:val="SectionNumber"/>
        </w:rPr>
        <w:t>3.3.1</w:t>
      </w:r>
      <w:r>
        <w:tab/>
        <w:t>Data alignment - coho</w:t>
      </w:r>
    </w:p>
    <w:p w14:paraId="37BC9222" w14:textId="77777777" w:rsidR="008C117A" w:rsidRDefault="00000000">
      <w:pPr>
        <w:pStyle w:val="FirstParagraph"/>
      </w:pPr>
      <w:r>
        <w:t>The relevant unit of time for identifying the impacts of Scott River freshwater hydrology on a coho salmon cohort is defined here as a ~2 year period spanning eight seasons, starting in the dry season preceding the parents’ spawning, and ending in the spring of smolt outmigration (Figure 2). The coho life cycle is largely regular in Scott Valley, with 3 defined cohorts in which the vast majority of individuals return to natal streams at 3 years of age (e.g., CDFW 2021).</w:t>
      </w:r>
    </w:p>
    <w:p w14:paraId="583F06E7" w14:textId="77777777" w:rsidR="008C117A" w:rsidRDefault="00000000">
      <w:pPr>
        <w:pStyle w:val="BodyText"/>
      </w:pPr>
      <w:r>
        <w:t xml:space="preserve">Following standard practice for functional flows (Patterson et al. 2020), each functional flow and hydrologic metric were labeled with the season in which it occurred. Additionally, each hydrologic metric was assigned to the brood year of each affected cohort of coho salmon, according to the year (first or second) in which the cohort experienced it. Specifically, the eight seasons are designated as the first and second dry, fall, wet and spring seasons (abbreviated d1, f1, w1, s1, d2, f2, w2, and s2; Figure 2). In some rare </w:t>
      </w:r>
      <w:r>
        <w:lastRenderedPageBreak/>
        <w:t>cases, flow metrics may fall outside their designated subperiods (e.g., the extreme dry water year of 2014, in which the “fall reconnection” of flows in brood year 2013 did not occur until February of the following calendar year). Nonetheless, for consistency, even a January or February reconnection date will be referred to by the previous fall year designation.</w:t>
      </w:r>
    </w:p>
    <w:p w14:paraId="04F8C2FC" w14:textId="77777777" w:rsidR="008C117A" w:rsidRDefault="00000000">
      <w:pPr>
        <w:pStyle w:val="Heading3"/>
      </w:pPr>
      <w:bookmarkStart w:id="48" w:name="data-alignment---chinook"/>
      <w:bookmarkEnd w:id="47"/>
      <w:r>
        <w:rPr>
          <w:rStyle w:val="SectionNumber"/>
        </w:rPr>
        <w:t>3.3.2</w:t>
      </w:r>
      <w:r>
        <w:tab/>
        <w:t>Data alignment - Chinook</w:t>
      </w:r>
    </w:p>
    <w:p w14:paraId="565CE2B6" w14:textId="77777777" w:rsidR="008C117A" w:rsidRDefault="00000000">
      <w:pPr>
        <w:pStyle w:val="FirstParagraph"/>
      </w:pPr>
      <w:r>
        <w:t>Because spawning occurs in the fall for both coho and Chinook salmon in the Scott River watershed (California Department of Fish and Wildlife 2021),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first year (d1, f1, w1, and s1) were considered for the Chinook model (Figure 2).</w:t>
      </w:r>
    </w:p>
    <w:p w14:paraId="44723D8E" w14:textId="77777777" w:rsidR="008C117A" w:rsidRDefault="00000000">
      <w:pPr>
        <w:pStyle w:val="Heading2"/>
      </w:pPr>
      <w:bookmarkStart w:id="49" w:name="X7593a8dbfee58810c72295e21dfc3379836c21d"/>
      <w:bookmarkEnd w:id="46"/>
      <w:bookmarkEnd w:id="48"/>
      <w:r>
        <w:rPr>
          <w:rStyle w:val="SectionNumber"/>
        </w:rPr>
        <w:t>3.4</w:t>
      </w:r>
      <w:r>
        <w:tab/>
        <w:t>Step 4. Transform data, calculate correlation coefficients, rule out temporally impossible relationships</w:t>
      </w:r>
    </w:p>
    <w:p w14:paraId="6DB03777" w14:textId="73403903" w:rsidR="008C117A" w:rsidRDefault="00000000">
      <w:pPr>
        <w:pStyle w:val="FirstParagraph"/>
      </w:pPr>
      <w:r>
        <w:t>After aligning the hydrologic predictors and ecological responses, we standardized (</w:t>
      </w:r>
      <w:ins w:id="50" w:author="Leland Scantlebury" w:date="2025-06-13T12:58:00Z" w16du:dateUtc="2025-06-13T19:58:00Z">
        <w:r w:rsidR="000570CE">
          <w:t xml:space="preserve">converted to </w:t>
        </w:r>
      </w:ins>
      <w:commentRangeStart w:id="51"/>
      <w:commentRangeStart w:id="52"/>
      <w:r>
        <w:t>Z-score</w:t>
      </w:r>
      <w:del w:id="53" w:author="Leland Scantlebury" w:date="2025-06-13T12:58:00Z" w16du:dateUtc="2025-06-13T19:58:00Z">
        <w:r w:rsidDel="000570CE">
          <w:delText>d</w:delText>
        </w:r>
      </w:del>
      <w:ins w:id="54" w:author="Leland Scantlebury" w:date="2025-06-13T12:58:00Z" w16du:dateUtc="2025-06-13T19:58:00Z">
        <w:r w:rsidR="000570CE">
          <w:t>s</w:t>
        </w:r>
      </w:ins>
      <w:commentRangeEnd w:id="51"/>
      <w:ins w:id="55" w:author="Leland Scantlebury" w:date="2025-06-13T13:01:00Z" w16du:dateUtc="2025-06-13T20:01:00Z">
        <w:r w:rsidR="000570CE">
          <w:rPr>
            <w:rStyle w:val="CommentReference"/>
          </w:rPr>
          <w:commentReference w:id="51"/>
        </w:r>
      </w:ins>
      <w:commentRangeEnd w:id="52"/>
      <w:ins w:id="56" w:author="Leland Scantlebury" w:date="2025-06-13T13:02:00Z" w16du:dateUtc="2025-06-13T20:02:00Z">
        <w:r w:rsidR="000570CE">
          <w:rPr>
            <w:rStyle w:val="CommentReference"/>
          </w:rPr>
          <w:commentReference w:id="52"/>
        </w:r>
      </w:ins>
      <w:r>
        <w:t>) all hydrologic metrics to facilitate comparisons of modeled coefficients. Because the ecological observations typically covered multiple orders of magnitude, we transformed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oMath>
      <w:r>
        <w:t xml:space="preserve">) the ecological responses for the predictive exercise. We then calculated Pearson correlation coefficients (Pearson 1895) </w:t>
      </w:r>
      <m:oMath>
        <m:r>
          <w:rPr>
            <w:rFonts w:ascii="Cambria Math" w:hAnsi="Cambria Math"/>
          </w:rPr>
          <m:t>R</m:t>
        </m:r>
      </m:oMath>
      <w:r>
        <w:t xml:space="preserve"> between </w:t>
      </w:r>
      <w:del w:id="57" w:author="Leland Scantlebury" w:date="2025-06-13T12:58:00Z" w16du:dateUtc="2025-06-13T19:58:00Z">
        <w:r w:rsidDel="000570CE">
          <w:delText xml:space="preserve">each </w:delText>
        </w:r>
      </w:del>
      <w:ins w:id="58" w:author="Leland Scantlebury" w:date="2025-06-13T12:58:00Z" w16du:dateUtc="2025-06-13T19:58:00Z">
        <w:r w:rsidR="000570CE">
          <w:t xml:space="preserve">the </w:t>
        </w:r>
      </w:ins>
      <w:r>
        <w:t>Z-score</w:t>
      </w:r>
      <w:ins w:id="59" w:author="Leland Scantlebury" w:date="2025-06-13T12:58:00Z" w16du:dateUtc="2025-06-13T19:58:00Z">
        <w:r w:rsidR="000570CE">
          <w:t xml:space="preserve"> for each </w:t>
        </w:r>
      </w:ins>
      <w:del w:id="60" w:author="Leland Scantlebury" w:date="2025-06-13T12:58:00Z" w16du:dateUtc="2025-06-13T19:58:00Z">
        <w:r w:rsidDel="000570CE">
          <w:delText xml:space="preserve">d </w:delText>
        </w:r>
      </w:del>
      <w:r>
        <w:t xml:space="preserve">predictor and each log-transformed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 </w:t>
      </w:r>
      <m:oMath>
        <m:r>
          <w:rPr>
            <w:rFonts w:ascii="Cambria Math" w:hAnsi="Cambria Math"/>
          </w:rPr>
          <m:t>R</m:t>
        </m:r>
      </m:oMath>
      <w:r>
        <w:t xml:space="preserve"> matrix. </w:t>
      </w:r>
      <w:bookmarkStart w:id="61" w:name="_Hlk200711978"/>
      <w:r>
        <w:t>Additionally, to assess the relative importance of biotic (i.e., spawner abundance) and abiotic (hydrologic) factors on ecological outcomes, we included</w:t>
      </w:r>
      <w:del w:id="62" w:author="Leland Scantlebury" w:date="2025-06-13T13:02:00Z" w16du:dateUtc="2025-06-13T20:02:00Z">
        <w:r w:rsidDel="000570CE">
          <w:delText xml:space="preserve"> Z-scored</w:delText>
        </w:r>
      </w:del>
      <w:r>
        <w:t xml:space="preserve"> spawner abundances </w:t>
      </w:r>
      <w:ins w:id="63" w:author="Leland Scantlebury" w:date="2025-06-13T13:02:00Z" w16du:dateUtc="2025-06-13T20:02:00Z">
        <w:r w:rsidR="000570CE">
          <w:t xml:space="preserve">Z-scores </w:t>
        </w:r>
      </w:ins>
      <w:r>
        <w:t xml:space="preserve">as “predictors” in the final </w:t>
      </w:r>
      <m:oMath>
        <m:r>
          <w:rPr>
            <w:rFonts w:ascii="Cambria Math" w:hAnsi="Cambria Math"/>
          </w:rPr>
          <m:t>R</m:t>
        </m:r>
      </m:oMath>
      <w:r>
        <w:t xml:space="preserve"> matrix. </w:t>
      </w:r>
      <w:bookmarkEnd w:id="61"/>
    </w:p>
    <w:p w14:paraId="1C4CC9FE" w14:textId="77777777" w:rsidR="008C117A" w:rsidRDefault="00000000">
      <w:pPr>
        <w:pStyle w:val="Heading2"/>
      </w:pPr>
      <w:bookmarkStart w:id="64" w:name="step-5.-generate-predictive-models"/>
      <w:bookmarkEnd w:id="49"/>
      <w:r>
        <w:rPr>
          <w:rStyle w:val="SectionNumber"/>
        </w:rPr>
        <w:t>3.5</w:t>
      </w:r>
      <w:r>
        <w:tab/>
        <w:t>Step 5. Generate predictive models</w:t>
      </w:r>
    </w:p>
    <w:p w14:paraId="48EDCF31" w14:textId="77777777" w:rsidR="008C117A" w:rsidRDefault="00000000">
      <w:pPr>
        <w:pStyle w:val="FirstParagraph"/>
      </w:pPr>
      <w:r>
        <w:t>We conducted twelve total statistical modeling exercises: two modeling techniques, LASSO (James et al. 2013; Ranstam and Cook 2018) and MARSS (See and Holmes 2015), to predict three different predictor-response pairs units (juvenile abundance on hydrology, juvenile abundance on hydrology plus spawner abundance, and juvenile-to-spawner ratio on hydrology) for each species (coho and Chinook salmon) (Table 1). There are advantages and drawbacks to each approach.</w:t>
      </w:r>
    </w:p>
    <w:p w14:paraId="6632744C" w14:textId="77777777" w:rsidR="008C117A" w:rsidRDefault="00000000">
      <w:pPr>
        <w:pStyle w:val="TableCaption"/>
      </w:pPr>
      <w:bookmarkStart w:id="65" w:name="tab:statsMethodsTable"/>
      <w:bookmarkEnd w:id="65"/>
      <w:r>
        <w:lastRenderedPageBreak/>
        <w:t>Table 1: Description of the six techniques considered in this study for modeling ecological outcomes using hydrologic metrics (and in some cases, spawner abundance).</w:t>
      </w:r>
    </w:p>
    <w:tbl>
      <w:tblPr>
        <w:tblStyle w:val="Table"/>
        <w:tblW w:w="0" w:type="auto"/>
        <w:jc w:val="center"/>
        <w:tblLayout w:type="fixed"/>
        <w:tblLook w:val="0420" w:firstRow="1" w:lastRow="0" w:firstColumn="0" w:lastColumn="0" w:noHBand="0" w:noVBand="1"/>
      </w:tblPr>
      <w:tblGrid>
        <w:gridCol w:w="720"/>
        <w:gridCol w:w="2880"/>
        <w:gridCol w:w="1080"/>
        <w:gridCol w:w="2880"/>
        <w:gridCol w:w="2160"/>
      </w:tblGrid>
      <w:tr w:rsidR="008C117A" w14:paraId="0DA8FC8C"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A47E3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ID</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8B18C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Predicts (log-transformed obs.)</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42CD2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Method</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C648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Predictors (Z-scored)</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E0304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Notes</w:t>
            </w:r>
          </w:p>
        </w:tc>
      </w:tr>
      <w:tr w:rsidR="008C117A" w14:paraId="6AF7A5B1" w14:textId="77777777" w:rsidTr="008C117A">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D37C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20B4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juveniles per adult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8C8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1E87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FCE3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Selected for coho</w:t>
            </w:r>
          </w:p>
        </w:tc>
      </w:tr>
      <w:tr w:rsidR="008C117A" w14:paraId="4D35F711"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C65A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540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juveniles per adult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40C0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F32C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ADC6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53F68F38"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21F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8C6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1CD9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9137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C8E9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Selected for Chinook</w:t>
            </w:r>
          </w:p>
        </w:tc>
      </w:tr>
      <w:tr w:rsidR="008C117A" w14:paraId="54ED3EE0"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2DD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74F9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440B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D0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1837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577F7153"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1FE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2258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5967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AFDF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 and spawner 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DF4A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2DBA7167" w14:textId="77777777" w:rsidTr="008C117A">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2B620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5BACE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062E3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286C5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 and spawner abundance</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D2314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649D3DC1" w14:textId="77777777" w:rsidR="008C117A" w:rsidRDefault="00000000">
      <w:pPr>
        <w:pStyle w:val="Heading3"/>
      </w:pPr>
      <w:bookmarkStart w:id="66" w:name="statistical-method-comparison"/>
      <w:r>
        <w:rPr>
          <w:rStyle w:val="SectionNumber"/>
        </w:rPr>
        <w:t>3.5.1</w:t>
      </w:r>
      <w:r>
        <w:tab/>
        <w:t>Statistical method comparison</w:t>
      </w:r>
    </w:p>
    <w:p w14:paraId="7F56FDEF" w14:textId="0B1A5EB5" w:rsidR="008C117A" w:rsidRDefault="00000000">
      <w:pPr>
        <w:pStyle w:val="FirstParagraph"/>
      </w:pPr>
      <w:r>
        <w:t xml:space="preserve">LASSO (Least Absolute Shrinkage and Selection Operator) regression (James et al. 2013; Ranstam and Cook 2018) is similar to multiple linear regression in that its output is a linear combination of coefficients multiplied by observed values of a set of predictors. However, LASSO regression also includes a </w:t>
      </w:r>
      <w:ins w:id="67" w:author="Leland Scantlebury" w:date="2025-06-13T13:05:00Z" w16du:dateUtc="2025-06-13T20:05:00Z">
        <w:r w:rsidR="000570CE">
          <w:t>lambda (</w:t>
        </w:r>
      </w:ins>
      <m:oMath>
        <m:r>
          <w:ins w:id="68" w:author="Leland Scantlebury" w:date="2025-06-13T13:05:00Z" w16du:dateUtc="2025-06-13T20:05:00Z">
            <w:rPr>
              <w:rFonts w:ascii="Cambria Math" w:hAnsi="Cambria Math"/>
            </w:rPr>
            <m:t>λ</m:t>
          </w:ins>
        </m:r>
      </m:oMath>
      <w:ins w:id="69" w:author="Leland Scantlebury" w:date="2025-06-13T13:05:00Z" w16du:dateUtc="2025-06-13T20:05:00Z">
        <w:r w:rsidR="000570CE">
          <w:t xml:space="preserve">) </w:t>
        </w:r>
      </w:ins>
      <w:r>
        <w:t xml:space="preserve">“tuning” parameter </w:t>
      </w:r>
      <w:del w:id="70" w:author="Leland Scantlebury" w:date="2025-06-13T13:05:00Z" w16du:dateUtc="2025-06-13T20:05:00Z">
        <w:r w:rsidDel="000570CE">
          <w:delText>lambda (</w:delText>
        </w:r>
      </w:del>
      <m:oMath>
        <m:r>
          <w:del w:id="71" w:author="Leland Scantlebury" w:date="2025-06-13T13:05:00Z" w16du:dateUtc="2025-06-13T20:05:00Z">
            <w:rPr>
              <w:rFonts w:ascii="Cambria Math" w:hAnsi="Cambria Math"/>
            </w:rPr>
            <m:t>λ</m:t>
          </w:del>
        </m:r>
      </m:oMath>
      <w:del w:id="72" w:author="Leland Scantlebury" w:date="2025-06-13T13:05:00Z" w16du:dateUtc="2025-06-13T20:05:00Z">
        <w:r w:rsidDel="000570CE">
          <w:delText xml:space="preserve">), </w:delText>
        </w:r>
      </w:del>
      <w:r>
        <w:t xml:space="preserve">that penalizes model complexity. This is valuable in high-dimensional data settings, where overfitting is likely because the number of possible predictors (here, hydrologic metrics) approaches or exceeds the number of observations being predicted (here, ecological records) (Reineking and Schröder 2006). Additionally, because it sets some coefficient values to 0, it can be used to </w:t>
      </w:r>
      <w:del w:id="73" w:author="Leland Scantlebury" w:date="2025-06-13T13:06:00Z" w16du:dateUtc="2025-06-13T20:06:00Z">
        <w:r w:rsidDel="000570CE">
          <w:delText xml:space="preserve">perform predictor selection (i.e., </w:delText>
        </w:r>
      </w:del>
      <w:r>
        <w:t>identify</w:t>
      </w:r>
      <w:del w:id="74" w:author="Leland Scantlebury" w:date="2025-06-13T13:06:00Z" w16du:dateUtc="2025-06-13T20:06:00Z">
        <w:r w:rsidDel="000570CE">
          <w:delText>ing</w:delText>
        </w:r>
      </w:del>
      <w:r>
        <w:t xml:space="preserve"> the most important predictors, or the predictors that explain the most variation in the response</w:t>
      </w:r>
      <w:ins w:id="75" w:author="Leland Scantlebury" w:date="2025-06-13T13:07:00Z" w16du:dateUtc="2025-06-13T20:07:00Z">
        <w:r w:rsidR="000570CE">
          <w:t>(i.e. predictor selection</w:t>
        </w:r>
      </w:ins>
      <w:r>
        <w:t xml:space="preserve">) (James et al. 2013; </w:t>
      </w:r>
      <w:proofErr w:type="spellStart"/>
      <w:r>
        <w:t>Ranstam</w:t>
      </w:r>
      <w:proofErr w:type="spellEnd"/>
      <w:r>
        <w:t xml:space="preserve"> and Cook 2018).</w:t>
      </w:r>
    </w:p>
    <w:p w14:paraId="4758BE72" w14:textId="7B53DB55" w:rsidR="008C117A" w:rsidRDefault="00000000">
      <w:pPr>
        <w:pStyle w:val="BodyText"/>
      </w:pPr>
      <w:r>
        <w:t>For purposes of the present study, a disadvantage of the LASSO approach is that, like multiple linear regression, it assumes each observation in a record is independent (James et al. 2013)</w:t>
      </w:r>
      <w:ins w:id="76" w:author="Leland Scantlebury" w:date="2025-06-13T13:07:00Z" w16du:dateUtc="2025-06-13T20:07:00Z">
        <w:r w:rsidR="000570CE">
          <w:t xml:space="preserve"> and thus is not a time series modeling approach</w:t>
        </w:r>
      </w:ins>
      <w:r>
        <w:t>. When working with ecological time series, this assumption of independence is often invalid, because a previous state of an ecosystem (i.e., the number of spawners in a salmonid cohort 3 years ago) has a direct influence on its present state; in other words, autocorrelation at some time lag is often present.</w:t>
      </w:r>
    </w:p>
    <w:p w14:paraId="328F08BC" w14:textId="77777777" w:rsidR="008C117A" w:rsidRDefault="00000000">
      <w:pPr>
        <w:pStyle w:val="BodyText"/>
      </w:pPr>
      <w:r>
        <w:t xml:space="preserve">Conversely, MARSS (Multiple Autoregression State Space) (See and Holmes 2015) was designed for working with autocorrelated ecological time series data. It can be used to generate predictive models based only on the observed quantity itself (i.e., an ecological record), or the observed quantity as well as covariate data (i.e., hydrologic metrics) (See and Holmes 2015). However, its output is a more complex </w:t>
      </w:r>
      <w:commentRangeStart w:id="77"/>
      <w:r>
        <w:t xml:space="preserve">function </w:t>
      </w:r>
      <w:commentRangeEnd w:id="77"/>
      <w:r w:rsidR="000570CE">
        <w:rPr>
          <w:rStyle w:val="CommentReference"/>
        </w:rPr>
        <w:commentReference w:id="77"/>
      </w:r>
      <w:r>
        <w:t xml:space="preserve">than for LASSO, </w:t>
      </w:r>
      <w:r>
        <w:lastRenderedPageBreak/>
        <w:t>potentially limiting its utility to managers, and it lacks the advantages of predictor selection and an overfitting penalty.</w:t>
      </w:r>
    </w:p>
    <w:p w14:paraId="344EEEA9" w14:textId="77777777" w:rsidR="008C117A" w:rsidRDefault="00000000">
      <w:pPr>
        <w:pStyle w:val="Heading3"/>
      </w:pPr>
      <w:bookmarkStart w:id="78" w:name="prediction-units-and-model-structure"/>
      <w:bookmarkEnd w:id="66"/>
      <w:r>
        <w:rPr>
          <w:rStyle w:val="SectionNumber"/>
        </w:rPr>
        <w:t>3.5.2</w:t>
      </w:r>
      <w:r>
        <w:tab/>
        <w:t>Prediction units and model structure</w:t>
      </w:r>
    </w:p>
    <w:p w14:paraId="5326A57B" w14:textId="77777777" w:rsidR="008C117A" w:rsidRDefault="00000000">
      <w:pPr>
        <w:pStyle w:val="FirstParagraph"/>
      </w:pPr>
      <w:r>
        <w:t>Though seven types of ecological data were available as prediction targets (see Section 3.2), we focused on predicting either absolute or relative abundance of outmigrating juveniles, because outmigrant abundance is directly related to the persistence of a fishery, and it represents the integrated output of the freshwater-dwelling period of life. Many biotic factors also influence juvenile abundance, and it is beyond the scope of this paper to account for all of them; however, spawner abundance, representing the “input” to the freshwater-dwelling period, would intuitively have a high degree of influence on juvenile abundance, and is a readily available biotic record.</w:t>
      </w:r>
    </w:p>
    <w:p w14:paraId="0CA74298" w14:textId="6F285A18" w:rsidR="008C117A" w:rsidRDefault="00000000">
      <w:pPr>
        <w:pStyle w:val="BodyText"/>
      </w:pPr>
      <w:r>
        <w:t>Consequently, we chose to include spawner abundance as a factor in this predictive exercise for comparative purposes. We tested two ways of structuring our analysis: spawners were included either as the denominator of a juveniles-to-spawner ratio, or as a separate (Z-score</w:t>
      </w:r>
      <w:del w:id="79" w:author="Leland Scantlebury" w:date="2025-06-13T13:12:00Z" w16du:dateUtc="2025-06-13T20:12:00Z">
        <w:r w:rsidDel="000570CE">
          <w:delText>d</w:delText>
        </w:r>
      </w:del>
      <w:r>
        <w:t xml:space="preserve">) predictor treated </w:t>
      </w:r>
      <w:proofErr w:type="gramStart"/>
      <w:r>
        <w:t>similar</w:t>
      </w:r>
      <w:proofErr w:type="gramEnd"/>
      <w:r>
        <w:t xml:space="preserve"> to hydrologic metrics (Table 1). We made separate models for each species, rather than combining coho and Chinook observations, because we expected they would be sensitive to different hydrology. </w:t>
      </w:r>
    </w:p>
    <w:p w14:paraId="07B26BB5" w14:textId="77777777" w:rsidR="008C117A" w:rsidRDefault="00000000">
      <w:pPr>
        <w:pStyle w:val="Heading3"/>
      </w:pPr>
      <w:bookmarkStart w:id="80" w:name="Xa912db20ab3fe78551dc6850fdca0d228e1b804"/>
      <w:bookmarkEnd w:id="78"/>
      <w:r>
        <w:rPr>
          <w:rStyle w:val="SectionNumber"/>
        </w:rPr>
        <w:t>3.5.3</w:t>
      </w:r>
      <w:r>
        <w:tab/>
        <w:t>LASSO regression and hydrologic benefit function</w:t>
      </w:r>
    </w:p>
    <w:p w14:paraId="62DAB1DA" w14:textId="513360D6" w:rsidR="008C117A" w:rsidRDefault="00000000">
      <w:pPr>
        <w:pStyle w:val="FirstParagraph"/>
      </w:pPr>
      <w:r>
        <w:t xml:space="preserve">We used the R programming environment (The R Foundation 2025) and the linear modeling </w:t>
      </w:r>
      <w:del w:id="81" w:author="Leland Scantlebury" w:date="2025-06-09T23:08:00Z" w16du:dateUtc="2025-06-10T06:08:00Z">
        <w:r w:rsidDel="00E32B40">
          <w:delText xml:space="preserve">function </w:delText>
        </w:r>
      </w:del>
      <w:ins w:id="82" w:author="Leland Scantlebury" w:date="2025-06-09T23:08:00Z" w16du:dateUtc="2025-06-10T06:08:00Z">
        <w:r w:rsidR="00E32B40">
          <w:t xml:space="preserve">package </w:t>
        </w:r>
      </w:ins>
      <w:proofErr w:type="spellStart"/>
      <w:r>
        <w:rPr>
          <w:rStyle w:val="VerbatimChar"/>
        </w:rPr>
        <w:t>glmnet</w:t>
      </w:r>
      <w:proofErr w:type="spellEnd"/>
      <w:del w:id="83" w:author="Leland Scantlebury" w:date="2025-06-09T23:08:00Z" w16du:dateUtc="2025-06-10T06:08:00Z">
        <w:r w:rsidDel="00E32B40">
          <w:rPr>
            <w:rStyle w:val="VerbatimChar"/>
          </w:rPr>
          <w:delText>()</w:delText>
        </w:r>
      </w:del>
      <w:r>
        <w:t xml:space="preserve"> (Friedman, Hastie, and Tibshirani 2010) to calculate and cross-validate two LASSO models for each species (Table 1). We used k-fold cross validation to calculate test error based on different penalty values and determine the value of </w:t>
      </w:r>
      <m:oMath>
        <m:r>
          <w:rPr>
            <w:rFonts w:ascii="Cambria Math" w:hAnsi="Cambria Math"/>
          </w:rPr>
          <m:t>λ</m:t>
        </m:r>
      </m:oMath>
      <w:r>
        <w:t xml:space="preserve"> that minimized test error. In the case of model structures A and C for coho, we </w:t>
      </w:r>
      <w:del w:id="84" w:author="Leland Scantlebury" w:date="2025-06-13T13:15:00Z" w16du:dateUtc="2025-06-13T20:15:00Z">
        <w:r w:rsidDel="000570CE">
          <w:delText xml:space="preserve">proposed </w:delText>
        </w:r>
      </w:del>
      <w:ins w:id="85" w:author="Leland Scantlebury" w:date="2025-06-13T13:15:00Z" w16du:dateUtc="2025-06-13T20:15:00Z">
        <w:r w:rsidR="000570CE">
          <w:t xml:space="preserve">selected </w:t>
        </w:r>
      </w:ins>
      <w:r>
        <w:t xml:space="preserve">an alternative lambda value that produced an error nearly identical to the minimum </w:t>
      </w:r>
      <w:proofErr w:type="gramStart"/>
      <w:r>
        <w:t>error</w:t>
      </w:r>
      <w:proofErr w:type="gramEnd"/>
      <w:r>
        <w:t xml:space="preserve"> but which explained a higher </w:t>
      </w:r>
      <w:proofErr w:type="gramStart"/>
      <w:r>
        <w:t>percent</w:t>
      </w:r>
      <w:proofErr w:type="gramEnd"/>
      <w:r>
        <w:t xml:space="preserve"> of deviance.</w:t>
      </w:r>
    </w:p>
    <w:p w14:paraId="7AE5F3C0" w14:textId="77777777" w:rsidR="008C117A" w:rsidRDefault="00000000">
      <w:pPr>
        <w:pStyle w:val="BodyText"/>
      </w:pPr>
      <w:r>
        <w:t xml:space="preserve">The final lambda value selection produced the linear model which can be used to predict ecological outcomes with hydrologic metrics. We referred to this model as the hydrologic benefit (HB) function. The ecological outcome in water year </w:t>
      </w:r>
      <m:oMath>
        <m:r>
          <w:rPr>
            <w:rFonts w:ascii="Cambria Math" w:hAnsi="Cambria Math"/>
          </w:rPr>
          <m:t>wy</m:t>
        </m:r>
      </m:oMath>
      <w:r>
        <w:t xml:space="preserve"> is obtained for </w:t>
      </w:r>
      <m:oMath>
        <m:r>
          <w:rPr>
            <w:rFonts w:ascii="Cambria Math" w:hAnsi="Cambria Math"/>
          </w:rPr>
          <m:t>wy</m:t>
        </m:r>
        <m:r>
          <m:rPr>
            <m:sty m:val="p"/>
          </m:rPr>
          <w:rPr>
            <w:rFonts w:ascii="Cambria Math" w:hAnsi="Cambria Math"/>
          </w:rPr>
          <m:t>=</m:t>
        </m:r>
        <m:r>
          <w:rPr>
            <w:rFonts w:ascii="Cambria Math" w:hAnsi="Cambria Math"/>
          </w:rPr>
          <m:t>brood year</m:t>
        </m:r>
        <m:r>
          <m:rPr>
            <m:sty m:val="p"/>
          </m:rPr>
          <w:rPr>
            <w:rFonts w:ascii="Cambria Math" w:hAnsi="Cambria Math"/>
          </w:rPr>
          <m:t>+</m:t>
        </m:r>
        <m:r>
          <w:rPr>
            <w:rFonts w:ascii="Cambria Math" w:hAnsi="Cambria Math"/>
          </w:rPr>
          <m:t>1</m:t>
        </m:r>
      </m:oMath>
      <w:r>
        <w:t xml:space="preserve"> for both salmon species.</w:t>
      </w:r>
    </w:p>
    <w:p w14:paraId="62C4FABE" w14:textId="77777777" w:rsidR="008C117A" w:rsidRDefault="00000000">
      <w:pPr>
        <w:pStyle w:val="Heading3"/>
      </w:pPr>
      <w:bookmarkStart w:id="86" w:name="marss-method"/>
      <w:bookmarkEnd w:id="80"/>
      <w:r>
        <w:rPr>
          <w:rStyle w:val="SectionNumber"/>
        </w:rPr>
        <w:t>3.5.4</w:t>
      </w:r>
      <w:r>
        <w:tab/>
        <w:t>MARSS method</w:t>
      </w:r>
    </w:p>
    <w:p w14:paraId="39D43DBD" w14:textId="77777777" w:rsidR="008C117A" w:rsidRDefault="00000000">
      <w:pPr>
        <w:pStyle w:val="FirstParagraph"/>
      </w:pPr>
      <w:r>
        <w:t xml:space="preserve">We used the R programming environment (The R Foundation 2025) and the autoregressive modeling function </w:t>
      </w:r>
      <w:r>
        <w:rPr>
          <w:rStyle w:val="VerbatimChar"/>
        </w:rPr>
        <w:t>MARSS()</w:t>
      </w:r>
      <w:r>
        <w:t xml:space="preserve"> (See and Holmes 2015) to calculate three types of MARSS models models for each species (Table 1). In structures B and D, we calculated for juveniles-to-spawner and juvenile abundance, respectively, a single-covariate model based on each relevant hydrologic metric. In structure F, we calculated a set of two-covariate models of juvenile abundance, where the two covariates were a single hydrologic metric and (Z-scored) spawner abundance. In contrast to the hydrologic benefit formulation, prediction using an autoregressive model is more complex in that it can be </w:t>
      </w:r>
      <w:r>
        <w:lastRenderedPageBreak/>
        <w:t>used to make predictions based on all observations, or on all observations up to the point of prediction (See and Holmes 2015).</w:t>
      </w:r>
    </w:p>
    <w:p w14:paraId="1E515906" w14:textId="77777777" w:rsidR="008C117A" w:rsidRDefault="00000000">
      <w:pPr>
        <w:pStyle w:val="Heading1"/>
      </w:pPr>
      <w:bookmarkStart w:id="87" w:name="results"/>
      <w:bookmarkEnd w:id="35"/>
      <w:bookmarkEnd w:id="64"/>
      <w:bookmarkEnd w:id="86"/>
      <w:r>
        <w:rPr>
          <w:rStyle w:val="SectionNumber"/>
        </w:rPr>
        <w:t>4</w:t>
      </w:r>
      <w:r>
        <w:tab/>
        <w:t>Results</w:t>
      </w:r>
    </w:p>
    <w:p w14:paraId="31D0FB18" w14:textId="77777777" w:rsidR="008C117A" w:rsidRDefault="00000000">
      <w:pPr>
        <w:pStyle w:val="Heading2"/>
      </w:pPr>
      <w:bookmarkStart w:id="88" w:name="Xc2abe7bcb62e605259110c7fc452887e7b6f6b3"/>
      <w:r>
        <w:rPr>
          <w:rStyle w:val="SectionNumber"/>
        </w:rPr>
        <w:t>4.1</w:t>
      </w:r>
      <w:r>
        <w:tab/>
        <w:t>Flow history of the Scott River, described in functional flow metrics</w:t>
      </w:r>
    </w:p>
    <w:p w14:paraId="393D9F3C" w14:textId="77777777" w:rsidR="008C117A" w:rsidRDefault="00000000">
      <w:pPr>
        <w:pStyle w:val="FirstParagraph"/>
      </w:pPr>
      <w:r>
        <w:t>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3</w:t>
      </w:r>
      <w:r>
        <w:t>) (Figure 3,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gauge record, but 10 such years over the second four decades. In contrast, very high annual flows of over 600 TAF were exceeded in at least five years for each two-decade period between 1941 and 2000, but only twice in the most recent two-decade record.</w:t>
      </w:r>
    </w:p>
    <w:p w14:paraId="0C12A0A2" w14:textId="77777777" w:rsidR="008C117A" w:rsidRDefault="00000000">
      <w:pPr>
        <w:pStyle w:val="BodyText"/>
      </w:pPr>
      <w:r>
        <w:t>Ecosystem functional flow metrics, calculated with signal-processing techniques (Patterson et al. 2020) (illustrated in Supplemental Figure 9), also show clear trends over time (Figure 3, panels B-H). The fall pulse onset date has trended slightly later (though a distinct fall pulse flow does not occur every year), and the magnitude of the fall pulse flows has decreased. Years with a fall pulse flow magnitudes of less than 400 cfs have become more frequent, resulting in a visible downward trend in fall pulse magnitude over the period of record (Figure 3, panel B).</w:t>
      </w:r>
    </w:p>
    <w:p w14:paraId="41A9268A" w14:textId="77777777" w:rsidR="008C117A" w:rsidRDefault="00000000">
      <w:pPr>
        <w:pStyle w:val="BodyText"/>
      </w:pPr>
      <w:r>
        <w:t>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 3, panel E).</w:t>
      </w:r>
    </w:p>
    <w:p w14:paraId="1138651C" w14:textId="77777777" w:rsidR="008C117A" w:rsidRDefault="00000000">
      <w:pPr>
        <w:pStyle w:val="BodyText"/>
      </w:pPr>
      <w:r>
        <w:t>After April, the chance of large precipitation events becomes minimal leading to a gradual, near-exponential decline of streamflow rates during May through July as the snowpack in the upper watershed melts off. While a very consistent feature in the annual hydrograph (e.g., Supplemental Figure 10),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 3, panel F).</w:t>
      </w:r>
    </w:p>
    <w:p w14:paraId="3B8BA901" w14:textId="77777777" w:rsidR="008C117A" w:rsidRDefault="00000000">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 (Tolley, Foglia, and Harter 2019). The onset of the dry season is earlier, </w:t>
      </w:r>
      <w:r>
        <w:lastRenderedPageBreak/>
        <w:t>and the duration of the dry season has increased, in some of the most recent years to over 200 days (Figure 3, panels G and H).</w:t>
      </w:r>
    </w:p>
    <w:p w14:paraId="77DF704A" w14:textId="77777777" w:rsidR="008C117A" w:rsidRDefault="00000000">
      <w:pPr>
        <w:pStyle w:val="BodyText"/>
      </w:pPr>
      <w:r>
        <w:t>The reconnection and disconnection dates also show significant trends over time. As a result, the wet season has notably narrowed over time with (approximate) fall onset trending later and the spring flow recession trending to begin earlier. In 2020, the expected reconnection at the 120 cfs threshold occurs more than a month later than in 1940, and the expected summer disconnection more than two weeks earlier (Figure 4).</w:t>
      </w:r>
    </w:p>
    <w:p w14:paraId="51E3BA6C" w14:textId="77777777" w:rsidR="008C117A" w:rsidRDefault="00000000">
      <w:pPr>
        <w:pStyle w:val="BodyText"/>
      </w:pPr>
      <w:r>
        <w:t>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 (Drake, Tate, and Carlson 2000; Van Kirk and Naman 2008; Foglia et al. 2013).</w:t>
      </w:r>
    </w:p>
    <w:p w14:paraId="28739EAC" w14:textId="77777777" w:rsidR="008C117A" w:rsidRDefault="00000000">
      <w:pPr>
        <w:pStyle w:val="CaptionedFigure"/>
      </w:pPr>
      <w:r>
        <w:rPr>
          <w:noProof/>
        </w:rPr>
        <w:lastRenderedPageBreak/>
        <w:drawing>
          <wp:inline distT="0" distB="0" distL="0" distR="0" wp14:anchorId="16F88C8D" wp14:editId="5834C5C1">
            <wp:extent cx="5334000" cy="6858000"/>
            <wp:effectExtent l="0" t="0" r="0" b="0"/>
            <wp:docPr id="53" name="Picture" descr="Figure 3: Total annual flow volume (panel A) and functional flow metrics (panels B-H; Patterson et al. 2020), derived from daily average flow measurements at the Fort Jones USGS flow gauge (ID 11519500) for water years 1942-2023."/>
            <wp:cNvGraphicFramePr/>
            <a:graphic xmlns:a="http://schemas.openxmlformats.org/drawingml/2006/main">
              <a:graphicData uri="http://schemas.openxmlformats.org/drawingml/2006/picture">
                <pic:pic xmlns:pic="http://schemas.openxmlformats.org/drawingml/2006/picture">
                  <pic:nvPicPr>
                    <pic:cNvPr id="54" name="Picture" descr="Graphics%20and%20Supplements/Figure%203.png"/>
                    <pic:cNvPicPr>
                      <a:picLocks noChangeAspect="1" noChangeArrowheads="1"/>
                    </pic:cNvPicPr>
                  </pic:nvPicPr>
                  <pic:blipFill>
                    <a:blip r:embed="rId11"/>
                    <a:stretch>
                      <a:fillRect/>
                    </a:stretch>
                  </pic:blipFill>
                  <pic:spPr bwMode="auto">
                    <a:xfrm>
                      <a:off x="0" y="0"/>
                      <a:ext cx="5334000" cy="6858000"/>
                    </a:xfrm>
                    <a:prstGeom prst="rect">
                      <a:avLst/>
                    </a:prstGeom>
                    <a:noFill/>
                    <a:ln w="9525">
                      <a:noFill/>
                      <a:headEnd/>
                      <a:tailEnd/>
                    </a:ln>
                  </pic:spPr>
                </pic:pic>
              </a:graphicData>
            </a:graphic>
          </wp:inline>
        </w:drawing>
      </w:r>
    </w:p>
    <w:p w14:paraId="769AF35D" w14:textId="77777777" w:rsidR="008C117A" w:rsidRDefault="00000000">
      <w:pPr>
        <w:pStyle w:val="ImageCaption"/>
      </w:pPr>
      <w:bookmarkStart w:id="89" w:name="fig:funcFlowTimeseries"/>
      <w:bookmarkEnd w:id="89"/>
      <w:r>
        <w:t>Figure 3: Total annual flow volume (panel A) and functional flow metrics (panels B-H; Patterson et al. 2020), derived from daily average flow measurements at the Fort Jones USGS flow gauge (ID 11519500) for water years 1942-2023.</w:t>
      </w:r>
    </w:p>
    <w:p w14:paraId="3177308B" w14:textId="77777777" w:rsidR="008C117A" w:rsidRDefault="00000000">
      <w:pPr>
        <w:pStyle w:val="CaptionedFigure"/>
      </w:pPr>
      <w:r>
        <w:rPr>
          <w:noProof/>
        </w:rPr>
        <w:lastRenderedPageBreak/>
        <w:drawing>
          <wp:inline distT="0" distB="0" distL="0" distR="0" wp14:anchorId="7B93505B" wp14:editId="5D7EABB1">
            <wp:extent cx="5334000" cy="4572000"/>
            <wp:effectExtent l="0" t="0" r="0" b="0"/>
            <wp:docPr id="57" name="Picture"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wp:cNvGraphicFramePr/>
            <a:graphic xmlns:a="http://schemas.openxmlformats.org/drawingml/2006/main">
              <a:graphicData uri="http://schemas.openxmlformats.org/drawingml/2006/picture">
                <pic:pic xmlns:pic="http://schemas.openxmlformats.org/drawingml/2006/picture">
                  <pic:nvPicPr>
                    <pic:cNvPr id="58" name="Picture" descr="Graphics%20and%20Supplements/Figure%204.png"/>
                    <pic:cNvPicPr>
                      <a:picLocks noChangeAspect="1" noChangeArrowheads="1"/>
                    </pic:cNvPicPr>
                  </pic:nvPicPr>
                  <pic:blipFill>
                    <a:blip r:embed="rId12"/>
                    <a:stretch>
                      <a:fillRect/>
                    </a:stretch>
                  </pic:blipFill>
                  <pic:spPr bwMode="auto">
                    <a:xfrm>
                      <a:off x="0" y="0"/>
                      <a:ext cx="5334000" cy="4572000"/>
                    </a:xfrm>
                    <a:prstGeom prst="rect">
                      <a:avLst/>
                    </a:prstGeom>
                    <a:noFill/>
                    <a:ln w="9525">
                      <a:noFill/>
                      <a:headEnd/>
                      <a:tailEnd/>
                    </a:ln>
                  </pic:spPr>
                </pic:pic>
              </a:graphicData>
            </a:graphic>
          </wp:inline>
        </w:drawing>
      </w:r>
    </w:p>
    <w:p w14:paraId="448E24C7" w14:textId="77777777" w:rsidR="008C117A" w:rsidRDefault="00000000">
      <w:pPr>
        <w:pStyle w:val="ImageCaption"/>
      </w:pPr>
      <w:bookmarkStart w:id="90" w:name="fig:reAndDisconTimeseries"/>
      <w:bookmarkEnd w:id="90"/>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w:t>
      </w:r>
    </w:p>
    <w:p w14:paraId="1C25CFCB" w14:textId="77777777" w:rsidR="008C117A" w:rsidRDefault="00000000">
      <w:pPr>
        <w:pStyle w:val="Heading2"/>
      </w:pPr>
      <w:bookmarkStart w:id="91" w:name="hydrology-ecology-correlations"/>
      <w:bookmarkEnd w:id="88"/>
      <w:r>
        <w:rPr>
          <w:rStyle w:val="SectionNumber"/>
        </w:rPr>
        <w:t>4.2</w:t>
      </w:r>
      <w:r>
        <w:tab/>
        <w:t>Hydrology-ecology correlations</w:t>
      </w:r>
    </w:p>
    <w:p w14:paraId="71A16EFE" w14:textId="77777777" w:rsidR="008C117A" w:rsidRDefault="00000000">
      <w:pPr>
        <w:pStyle w:val="FirstParagraph"/>
      </w:pPr>
      <w:r>
        <w:t xml:space="preserve">Correlations between Z-scored hydrologic and log-transformed ecologic metrics were not particularly strong (Figure 5; </w:t>
      </w:r>
      <w:r>
        <w:rPr>
          <w:i/>
          <w:iCs/>
        </w:rPr>
        <w:t>Supplemental Figure A</w:t>
      </w:r>
      <w:r>
        <w:t xml:space="preserve">). The maximum absolute </w:t>
      </w:r>
      <m:oMath>
        <m:r>
          <w:rPr>
            <w:rFonts w:ascii="Cambria Math" w:hAnsi="Cambria Math"/>
          </w:rPr>
          <m:t>R</m:t>
        </m:r>
      </m:oMath>
      <w:r>
        <w:t xml:space="preserve"> value was -0.78, calculated between baseflow median of the first wet season (w1_Wet_BFL_Mag_50) and Chinook smolt abundance, and only 6 absolute </w:t>
      </w:r>
      <m:oMath>
        <m:r>
          <w:rPr>
            <w:rFonts w:ascii="Cambria Math" w:hAnsi="Cambria Math"/>
          </w:rPr>
          <m:t>R</m:t>
        </m:r>
      </m:oMath>
      <w:r>
        <w:t xml:space="preserve"> values were greater than 0.5. This is consistent with the understanding that hydrology is only one factor influencing salmonid reproductive outcomes.</w:t>
      </w:r>
    </w:p>
    <w:p w14:paraId="592BF4B7" w14:textId="77777777" w:rsidR="008C117A" w:rsidRDefault="00000000">
      <w:pPr>
        <w:pStyle w:val="BodyText"/>
      </w:pPr>
      <w:r>
        <w:t xml:space="preserve">The correlation coefficients do not show uniform effects of hydrology on both species: for example, a high baseflow magnitude in the first wet season is negatively correlated with Chinook juveniles but has no or a slight positive correlation with coho juveniles (Figure 5). </w:t>
      </w:r>
      <w:r>
        <w:lastRenderedPageBreak/>
        <w:t>Furthermore, hydrology tends to have different effects on different life stages: the magnitude of the fall flow increase (</w:t>
      </w:r>
      <w:r>
        <w:rPr>
          <w:rStyle w:val="VerbatimChar"/>
        </w:rPr>
        <w:t>FA_Dif_num</w:t>
      </w:r>
      <w:r>
        <w:t>) and coho juvenile abundance are positively correlated when it occurs in the first fall (</w:t>
      </w:r>
      <w:r>
        <w:rPr>
          <w:rStyle w:val="VerbatimChar"/>
        </w:rPr>
        <w:t>f1</w:t>
      </w:r>
      <w:r>
        <w:t>), during their parents spawning, but are negatively correlated when it occurs in the second fall (</w:t>
      </w:r>
      <w:r>
        <w:rPr>
          <w:rStyle w:val="VerbatimChar"/>
        </w:rPr>
        <w:t>f2</w:t>
      </w:r>
      <w:r>
        <w:t>), when they are overwintering juveniles.</w:t>
      </w:r>
    </w:p>
    <w:p w14:paraId="065806CC" w14:textId="77777777" w:rsidR="008C117A" w:rsidRDefault="00000000">
      <w:pPr>
        <w:pStyle w:val="BodyText"/>
      </w:pPr>
      <w:r>
        <w:t xml:space="preserve">Though it is outside the scope of this study to capture all biological influences on fish production, it would be remiss to overlook some of the obvious relationships between the ecological data series used in this study. A full set of </w:t>
      </w:r>
      <m:oMath>
        <m:r>
          <w:rPr>
            <w:rFonts w:ascii="Cambria Math" w:hAnsi="Cambria Math"/>
          </w:rPr>
          <m:t>R</m:t>
        </m:r>
      </m:oMath>
      <w:r>
        <w:t xml:space="preserve"> values among ecological observations is shown in </w:t>
      </w:r>
      <w:r>
        <w:rPr>
          <w:i/>
          <w:iCs/>
        </w:rPr>
        <w:t>Supplemental Figure A</w:t>
      </w:r>
      <w:r>
        <w:t xml:space="preserve">, but only spawner abundances (Z-scored for consistency with hydrologic metrics) were highlighted as predictors in Figure 5. As we might expect, spawner abundance is positively correlated with smolt abundance (and observed redds, for coho). However, hydrology seems to have an equivalent or slightly higher influence on juvenile production as spawner abundance: for both species, the spawner-juvenile </w:t>
      </w:r>
      <m:oMath>
        <m:d>
          <m:dPr>
            <m:begChr m:val="|"/>
            <m:endChr m:val="|"/>
            <m:ctrlPr>
              <w:rPr>
                <w:rFonts w:ascii="Cambria Math" w:hAnsi="Cambria Math"/>
              </w:rPr>
            </m:ctrlPr>
          </m:dPr>
          <m:e>
            <m:r>
              <w:rPr>
                <w:rFonts w:ascii="Cambria Math" w:hAnsi="Cambria Math"/>
              </w:rPr>
              <m:t>R</m:t>
            </m:r>
          </m:e>
        </m:d>
      </m:oMath>
      <w:r>
        <w:t xml:space="preserve"> is lower than at least one hydrologic-juvenile </w:t>
      </w:r>
      <m:oMath>
        <m:d>
          <m:dPr>
            <m:begChr m:val="|"/>
            <m:endChr m:val="|"/>
            <m:ctrlPr>
              <w:rPr>
                <w:rFonts w:ascii="Cambria Math" w:hAnsi="Cambria Math"/>
              </w:rPr>
            </m:ctrlPr>
          </m:dPr>
          <m:e>
            <m:r>
              <w:rPr>
                <w:rFonts w:ascii="Cambria Math" w:hAnsi="Cambria Math"/>
              </w:rPr>
              <m:t>R</m:t>
            </m:r>
          </m:e>
        </m:d>
      </m:oMath>
      <w:r>
        <w:t xml:space="preserve"> value (Figure 5).</w:t>
      </w:r>
    </w:p>
    <w:p w14:paraId="7A096C50" w14:textId="77777777" w:rsidR="008C117A" w:rsidRDefault="00000000">
      <w:pPr>
        <w:pStyle w:val="SourceCode"/>
      </w:pPr>
      <w:r>
        <w:rPr>
          <w:rStyle w:val="VerbatimChar"/>
        </w:rPr>
        <w:t xml:space="preserve">## null device </w:t>
      </w:r>
      <w:r>
        <w:br/>
      </w:r>
      <w:r>
        <w:rPr>
          <w:rStyle w:val="VerbatimChar"/>
        </w:rPr>
        <w:t>##           1</w:t>
      </w:r>
    </w:p>
    <w:p w14:paraId="568D3FB5" w14:textId="77777777" w:rsidR="008C117A" w:rsidRDefault="00000000">
      <w:pPr>
        <w:pStyle w:val="CaptionedFigure"/>
      </w:pPr>
      <w:r>
        <w:rPr>
          <w:noProof/>
        </w:rPr>
        <w:lastRenderedPageBreak/>
        <w:drawing>
          <wp:inline distT="0" distB="0" distL="0" distR="0" wp14:anchorId="5F8D9039" wp14:editId="54E2BC43">
            <wp:extent cx="5334000" cy="6095999"/>
            <wp:effectExtent l="0" t="0" r="0" b="0"/>
            <wp:docPr id="62" name="Picture" descr="Figure 5: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
            <wp:cNvGraphicFramePr/>
            <a:graphic xmlns:a="http://schemas.openxmlformats.org/drawingml/2006/main">
              <a:graphicData uri="http://schemas.openxmlformats.org/drawingml/2006/picture">
                <pic:pic xmlns:pic="http://schemas.openxmlformats.org/drawingml/2006/picture">
                  <pic:nvPicPr>
                    <pic:cNvPr id="63" name="Picture" descr="Graphics%20and%20Supplements/Figure%205.png"/>
                    <pic:cNvPicPr>
                      <a:picLocks noChangeAspect="1" noChangeArrowheads="1"/>
                    </pic:cNvPicPr>
                  </pic:nvPicPr>
                  <pic:blipFill>
                    <a:blip r:embed="rId13"/>
                    <a:stretch>
                      <a:fillRect/>
                    </a:stretch>
                  </pic:blipFill>
                  <pic:spPr bwMode="auto">
                    <a:xfrm>
                      <a:off x="0" y="0"/>
                      <a:ext cx="5334000" cy="6095999"/>
                    </a:xfrm>
                    <a:prstGeom prst="rect">
                      <a:avLst/>
                    </a:prstGeom>
                    <a:noFill/>
                    <a:ln w="9525">
                      <a:noFill/>
                      <a:headEnd/>
                      <a:tailEnd/>
                    </a:ln>
                  </pic:spPr>
                </pic:pic>
              </a:graphicData>
            </a:graphic>
          </wp:inline>
        </w:drawing>
      </w:r>
    </w:p>
    <w:p w14:paraId="03D1EC55" w14:textId="77777777" w:rsidR="008C117A" w:rsidRDefault="00000000">
      <w:pPr>
        <w:pStyle w:val="ImageCaption"/>
      </w:pPr>
      <w:bookmarkStart w:id="92" w:name="fig:corrMatrixFig"/>
      <w:bookmarkEnd w:id="92"/>
      <w:commentRangeStart w:id="93"/>
      <w:r>
        <w:t xml:space="preserve">Figure </w:t>
      </w:r>
      <w:commentRangeEnd w:id="93"/>
      <w:r w:rsidR="000570CE">
        <w:rPr>
          <w:rStyle w:val="CommentReference"/>
          <w:i w:val="0"/>
        </w:rPr>
        <w:commentReference w:id="93"/>
      </w:r>
      <w:r>
        <w:t>5: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w:t>
      </w:r>
    </w:p>
    <w:p w14:paraId="276429BC" w14:textId="77777777" w:rsidR="008C117A" w:rsidRDefault="00000000">
      <w:pPr>
        <w:pStyle w:val="Heading2"/>
      </w:pPr>
      <w:bookmarkStart w:id="94" w:name="predictive-modeling"/>
      <w:bookmarkEnd w:id="91"/>
      <w:r>
        <w:rPr>
          <w:rStyle w:val="SectionNumber"/>
        </w:rPr>
        <w:lastRenderedPageBreak/>
        <w:t>4.3</w:t>
      </w:r>
      <w:r>
        <w:tab/>
        <w:t>Predictive modeling</w:t>
      </w:r>
    </w:p>
    <w:p w14:paraId="48A1D542" w14:textId="77777777" w:rsidR="008C117A" w:rsidRDefault="00000000">
      <w:pPr>
        <w:pStyle w:val="Heading3"/>
      </w:pPr>
      <w:bookmarkStart w:id="95" w:name="X088e1407ad911a4e34f35761d8be925d89f10b9"/>
      <w:r>
        <w:rPr>
          <w:rStyle w:val="SectionNumber"/>
        </w:rPr>
        <w:t>4.3.1</w:t>
      </w:r>
      <w:r>
        <w:tab/>
        <w:t>Comparison of statistical model structures</w:t>
      </w:r>
    </w:p>
    <w:p w14:paraId="037F1527" w14:textId="77777777" w:rsidR="008C117A" w:rsidRDefault="00000000">
      <w:pPr>
        <w:pStyle w:val="FirstParagraph"/>
      </w:pPr>
      <w:r>
        <w:t xml:space="preserve">Six different statistical model structures were tested for predicting each species (see </w:t>
      </w:r>
      <w:r>
        <w:rPr>
          <w:i/>
          <w:iCs/>
        </w:rPr>
        <w:t>Supplement Section S6</w:t>
      </w:r>
      <w:r>
        <w:t xml:space="preserve"> for method details). To select the final model </w:t>
      </w:r>
      <w:proofErr w:type="gramStart"/>
      <w:r>
        <w:t>structure</w:t>
      </w:r>
      <w:proofErr w:type="gramEnd"/>
      <w:r>
        <w:t xml:space="preserve"> we weighed LASSO advantages (overfitting penalty, predictor selection, interpretable output) and disadvantages (assumes independent observations), MARSS advantages (built for working with small ecological time series records, accounts for autocorrelation) and disadvantages (more complex </w:t>
      </w:r>
      <w:commentRangeStart w:id="96"/>
      <w:r>
        <w:t>output function</w:t>
      </w:r>
      <w:commentRangeEnd w:id="96"/>
      <w:r w:rsidR="000570CE">
        <w:rPr>
          <w:rStyle w:val="CommentReference"/>
        </w:rPr>
        <w:commentReference w:id="96"/>
      </w:r>
      <w:r>
        <w:t>), and model performance against observed data.</w:t>
      </w:r>
    </w:p>
    <w:p w14:paraId="3D5B3A48" w14:textId="77777777" w:rsidR="008C117A" w:rsidRDefault="00000000">
      <w:pPr>
        <w:pStyle w:val="TableCaption"/>
      </w:pPr>
      <w:bookmarkStart w:id="97" w:name="tab:findingsTab"/>
      <w:bookmarkEnd w:id="97"/>
      <w:r>
        <w:t>Table 2: Description of six different techniques for modeling two types of ecological outcomes using hydrologic metrics (and available ecological data, if applicable). Coefficient values and results figures located in Supplemental Section S7 and S8.</w:t>
      </w:r>
    </w:p>
    <w:tbl>
      <w:tblPr>
        <w:tblStyle w:val="Table"/>
        <w:tblW w:w="0" w:type="auto"/>
        <w:jc w:val="center"/>
        <w:tblLayout w:type="fixed"/>
        <w:tblLook w:val="0420" w:firstRow="1" w:lastRow="0" w:firstColumn="0" w:lastColumn="0" w:noHBand="0" w:noVBand="1"/>
      </w:tblPr>
      <w:tblGrid>
        <w:gridCol w:w="1008"/>
        <w:gridCol w:w="864"/>
        <w:gridCol w:w="1008"/>
        <w:gridCol w:w="2232"/>
        <w:gridCol w:w="2232"/>
        <w:gridCol w:w="1440"/>
        <w:gridCol w:w="1440"/>
        <w:gridCol w:w="720"/>
        <w:gridCol w:w="720"/>
      </w:tblGrid>
      <w:tr w:rsidR="008C117A" w14:paraId="287A6930"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D7B01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Predicts</w:t>
            </w:r>
          </w:p>
        </w:tc>
        <w:tc>
          <w:tcPr>
            <w:tcW w:w="8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8AB38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Using</w:t>
            </w:r>
          </w:p>
        </w:tc>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1607C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Method</w:t>
            </w:r>
          </w:p>
        </w:tc>
        <w:tc>
          <w:tcPr>
            <w:tcW w:w="4464"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36216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Most Important Hydrologic Metrics</w:t>
            </w:r>
          </w:p>
        </w:tc>
        <w:tc>
          <w:tcPr>
            <w:tcW w:w="288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AD709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vs. Spawner Influence (Coef. Ratios)</w:t>
            </w:r>
          </w:p>
        </w:tc>
        <w:tc>
          <w:tcPr>
            <w:tcW w:w="144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C660B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Min. AICc</w:t>
            </w:r>
          </w:p>
        </w:tc>
      </w:tr>
      <w:tr w:rsidR="008C117A" w14:paraId="3DCC59DB"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221C31"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8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A0881F"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930513"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22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366E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22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35A68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43603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CEF48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878AA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w:t>
            </w:r>
          </w:p>
        </w:tc>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DEF79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w:t>
            </w:r>
          </w:p>
        </w:tc>
      </w:tr>
      <w:tr w:rsidR="008C117A" w14:paraId="58F82ED3" w14:textId="77777777" w:rsidTr="008C117A">
        <w:trPr>
          <w:jc w:val="center"/>
        </w:trPr>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FFAC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spawn</w:t>
            </w:r>
          </w:p>
        </w:tc>
        <w:tc>
          <w:tcPr>
            <w:tcW w:w="8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4846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9252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36E6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Shorter first dry season, faster second spring recession, earlier first fall reconnection (plus three additional smaller coef.)</w:t>
            </w:r>
          </w:p>
        </w:tc>
        <w:tc>
          <w:tcPr>
            <w:tcW w:w="22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E934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later spring recession onset, slower max. spring recession rate</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5A17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FA69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8068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FC1B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102CF9B1" w14:textId="77777777" w:rsidTr="008C117A">
        <w:trPr>
          <w:jc w:val="center"/>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9334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spawn</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1612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98CC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BA11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first fall reconnection, larger first fall flow increase, greater first wet season baseflow</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0AD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dry season high flows, slower max. spring recession rate, earlier spring recession onset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E8B6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7B6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242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9DF0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549F8F8A" w14:textId="77777777" w:rsidTr="008C117A">
        <w:trPr>
          <w:jc w:val="center"/>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3A3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6EC9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F21D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3005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flow increase, smaller second fall flow increase, faster second spring recession</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1CAE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AE9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403A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C7F2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7979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187089AF" w14:textId="77777777" w:rsidTr="008C117A">
        <w:trPr>
          <w:jc w:val="center"/>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27B8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8933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4D49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D5BE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flow increase, smaller second fall flow increase, higher second wet season baseflows</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AC69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slower max. spring recession rate,  earlier wet season onset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07DD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99B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7B53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40.37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0C55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32.65</w:t>
            </w:r>
          </w:p>
        </w:tc>
      </w:tr>
      <w:tr w:rsidR="008C117A" w14:paraId="61B4AE51" w14:textId="77777777" w:rsidTr="008C117A">
        <w:trPr>
          <w:jc w:val="center"/>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EAC9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juv. abun.</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F97D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 + spawn</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0C01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4FF0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flow increase, smaller second fall flow increase, slower first spring recession</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97C6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parental spawner abundance, slower max. spring recession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542D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&gt;8x (spawners not included in selected predictors)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3303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&gt;2x</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E7C1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B2F5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3624FD67" w14:textId="77777777" w:rsidTr="008C117A">
        <w:trPr>
          <w:jc w:val="center"/>
        </w:trPr>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9047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1C461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 + spawn</w:t>
            </w:r>
          </w:p>
        </w:tc>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B8ED7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7BC3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flow increase, earlier fall reconnection, greater dry season high flows</w:t>
            </w:r>
          </w:p>
        </w:tc>
        <w:tc>
          <w:tcPr>
            <w:tcW w:w="22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FA9A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spring recession rate, lower wet season baseflow, earlier fall reconnection</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18C45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~Equivalent influence |Hydro-to-Spawner| of 0.7 to 1.5</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31DF3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of 1.7 to 6.3</w:t>
            </w:r>
          </w:p>
        </w:tc>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4CA94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32.11</w:t>
            </w:r>
          </w:p>
        </w:tc>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07DFE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36.03</w:t>
            </w:r>
          </w:p>
        </w:tc>
      </w:tr>
    </w:tbl>
    <w:p w14:paraId="441A2E83" w14:textId="77777777" w:rsidR="008C117A" w:rsidRDefault="00000000">
      <w:pPr>
        <w:pStyle w:val="BodyText"/>
      </w:pPr>
      <w:r>
        <w:t>We also used three framing questions to evaluate the combined results of all statistical model structures, and to decide on a single model for each species to represent the hydrologic benefit provided by each water year.</w:t>
      </w:r>
    </w:p>
    <w:p w14:paraId="3B77261E" w14:textId="77777777" w:rsidR="008C117A" w:rsidRDefault="00000000">
      <w:pPr>
        <w:pStyle w:val="Compact"/>
        <w:numPr>
          <w:ilvl w:val="0"/>
          <w:numId w:val="6"/>
        </w:numPr>
      </w:pPr>
      <w:r>
        <w:t>Do MARSS and LASSO models identify the same hydrologic metrics as important?</w:t>
      </w:r>
    </w:p>
    <w:p w14:paraId="64FE0E29" w14:textId="77777777" w:rsidR="008C117A" w:rsidRDefault="00000000">
      <w:pPr>
        <w:pStyle w:val="FirstParagraph"/>
      </w:pPr>
      <w:r>
        <w:t>The two methods produced different sets of important metrics, though there is some clear overlap (Table 2). For juveniles-per-adult models, most important predictor for coho (</w:t>
      </w:r>
      <w:r>
        <w:rPr>
          <w:rStyle w:val="VerbatimChar"/>
        </w:rPr>
        <w:t>f1_recon_120</w:t>
      </w:r>
      <w:r>
        <w:t>, or earlier full-system river reconnection during parents’ spawning) is the same in both MARSS and LASSO models. For Chinook the MARSS and LASSO results are more dissimilar, with only one overlapping predictor identified in the top three in both methods (</w:t>
      </w:r>
      <w:r>
        <w:rPr>
          <w:rStyle w:val="VerbatimChar"/>
        </w:rPr>
        <w:t>s1_SP_ROC_Max</w:t>
      </w:r>
      <w:r>
        <w:t>, or slower maximum spring recession rate).</w:t>
      </w:r>
    </w:p>
    <w:p w14:paraId="01721CC1" w14:textId="77777777" w:rsidR="008C117A" w:rsidRDefault="00000000">
      <w:pPr>
        <w:pStyle w:val="BodyText"/>
      </w:pPr>
      <w:r>
        <w:t xml:space="preserve">In juvenile abundance models for coho, all four methods (LASSO and MARSS, with and without a spawner predictor/covariate) identified </w:t>
      </w:r>
      <w:r>
        <w:rPr>
          <w:rStyle w:val="VerbatimChar"/>
        </w:rPr>
        <w:t>f1_Fall_dif_num</w:t>
      </w:r>
      <w:r>
        <w:t xml:space="preserve">, or a larger fall flow increase during parents’ spawning, as high-importance. Similarly, for juvenile abundance models of Chinook, all four methods identified </w:t>
      </w:r>
      <w:r>
        <w:rPr>
          <w:rStyle w:val="VerbatimChar"/>
        </w:rPr>
        <w:t>w1_Wet_BFL_Mag_50</w:t>
      </w:r>
      <w:r>
        <w:t>, or lower wet season baseflows, as the first or second-most important metric.</w:t>
      </w:r>
    </w:p>
    <w:p w14:paraId="11C5D422" w14:textId="77777777" w:rsidR="008C117A" w:rsidRDefault="00000000">
      <w:pPr>
        <w:pStyle w:val="Compact"/>
        <w:numPr>
          <w:ilvl w:val="0"/>
          <w:numId w:val="7"/>
        </w:numPr>
      </w:pPr>
      <w:r>
        <w:t>With different prediction units (i.e., juvenile abundance and juveniles-per-spawner), are the same hydrologic metrics identified as important?</w:t>
      </w:r>
    </w:p>
    <w:p w14:paraId="6D67E2C8" w14:textId="77777777" w:rsidR="008C117A" w:rsidRDefault="00000000">
      <w:pPr>
        <w:pStyle w:val="FirstParagraph"/>
      </w:pPr>
      <w:r>
        <w:t>Hydrologic metrics were more consistent for Chinook than for coho. For Chinook, lower wet season baseflow was the most important (or a close second) in five out if six model structures, but was third in the MARSS model of juveniles-per-spawner. Coho juveniles-</w:t>
      </w:r>
      <w:r>
        <w:lastRenderedPageBreak/>
        <w:t>per-spawner and juvenile abundance models identified earlier first fall river reconnection versus larger first fall flow increase, respectively.</w:t>
      </w:r>
    </w:p>
    <w:p w14:paraId="45741478" w14:textId="77777777" w:rsidR="008C117A" w:rsidRDefault="00000000">
      <w:pPr>
        <w:pStyle w:val="Compact"/>
        <w:numPr>
          <w:ilvl w:val="0"/>
          <w:numId w:val="8"/>
        </w:numPr>
      </w:pPr>
      <w:r>
        <w:t>For models of juvenile abundance, what is the relative importance (based on coefficients and AICc values) of spawners versus hydrology?</w:t>
      </w:r>
    </w:p>
    <w:p w14:paraId="114220EE" w14:textId="77777777" w:rsidR="008C117A" w:rsidRDefault="00000000">
      <w:pPr>
        <w:pStyle w:val="FirstParagraph"/>
      </w:pPr>
      <w:r>
        <w:t>Across all model structures, the influence of hydrology ranged from approximately equivalent to the influence of spawners to more than eight times as important (based on coefficient ratios; (Table 2). The addition of spawners to the LASSO model of juvenile abundance made a significant difference in the predictors selected for Chinook but not for coho (Tables 11 through 14). This is corroborated by the change in AICc values among MARSS models: adding spawners as a covariate produced a lower AICc (better model) for Chinook but a higher AICc (worse model) for coho (Table 2; Tables 17 through 20).</w:t>
      </w:r>
    </w:p>
    <w:p w14:paraId="30F5FC11" w14:textId="77777777" w:rsidR="008C117A" w:rsidRDefault="00000000">
      <w:pPr>
        <w:pStyle w:val="Heading3"/>
      </w:pPr>
      <w:bookmarkStart w:id="98" w:name="final-model-selection-rationale"/>
      <w:bookmarkEnd w:id="95"/>
      <w:r>
        <w:rPr>
          <w:rStyle w:val="SectionNumber"/>
        </w:rPr>
        <w:t>4.3.2</w:t>
      </w:r>
      <w:r>
        <w:tab/>
        <w:t>Final model selection rationale</w:t>
      </w:r>
    </w:p>
    <w:p w14:paraId="67D3D517" w14:textId="77777777" w:rsidR="008C117A" w:rsidRDefault="00000000">
      <w:pPr>
        <w:pStyle w:val="FirstParagraph"/>
      </w:pPr>
      <w:r>
        <w:t>The objective of this study is to generate a prediction of ecological outcomes based on hydrology alone, to apply to simulated future flow changes. The model structures that include spawners as a predictor or a covariate are not suitable for this purpose; they were included in this analysis for comparative purposes. Additionally, a prediction in units of juvenile abundance would have the most direct relevance for water managers intending to sustain the Scott River salmonid fishery.</w:t>
      </w:r>
    </w:p>
    <w:p w14:paraId="44A2C70B" w14:textId="77777777" w:rsidR="008C117A" w:rsidRDefault="00000000">
      <w:pPr>
        <w:pStyle w:val="BodyText"/>
      </w:pPr>
      <w:r>
        <w:t xml:space="preserve">These two considerations would lead us to select the LASSO or MARSS models of juvenile abundance based only on hydrologic predictors as the final predictive model. However, the LASSO model for this prediction structure in coho has poor performance (explaining ~25% of deviance at a low-error </w:t>
      </w:r>
      <m:oMath>
        <m:r>
          <w:rPr>
            <w:rFonts w:ascii="Cambria Math" w:hAnsi="Cambria Math"/>
          </w:rPr>
          <m:t>λ</m:t>
        </m:r>
      </m:oMath>
      <w:r>
        <w:t xml:space="preserve"> value; Figure 13, middle left panel). For coho results, LASSO models of juvenile abundance for coho performed much better (explained ~50% deviance) with hydrological and spawner predictors than with hydrology alone (Figures 13 and 14). Similarly, MARSS models cover a larger fraction of coho juvenile abundance variation when spawners are added as a covariate (Figures 15 and 17). For both statistical methods, Chinook also performed better when spawners were added as a predictor/covariate (in LASSO models, ~60% with hydrology only vs ~75% with spawners) but the improvement was less dramatic. Thus, a LASSO or MARSS model of juvenile abundance based on hydrology may be a satisfactory structure for a Chinook prediction, but it seems irresponsible to select this model structure for coho, knowing that adding spawner data improves model performance so dramatically.</w:t>
      </w:r>
    </w:p>
    <w:p w14:paraId="33BADC38" w14:textId="77777777" w:rsidR="008C117A" w:rsidRDefault="00000000">
      <w:pPr>
        <w:pStyle w:val="BodyText"/>
      </w:pPr>
      <w:r>
        <w:t>Predicting juvenile-to-spawner ratios is an alternative. These models are based only on hydrologic predictors, but implicitly include spawner data in the prediction target; this ratio also eliminates the influence of the cohort time lag and effectively makes each annual data point an independent observation.</w:t>
      </w:r>
    </w:p>
    <w:p w14:paraId="229F276A" w14:textId="77777777" w:rsidR="008C117A" w:rsidRDefault="00000000">
      <w:pPr>
        <w:pStyle w:val="BodyText"/>
      </w:pPr>
      <w:commentRangeStart w:id="99"/>
      <w:r>
        <w:t>Lastly, we considered whether to use LASSO or MARSS. The two quantities of interest (juveniles-per-spawner for coho and juvenile abundance for Chinook) show no significant autocorrelation (Figure 11), reducing the MARSS method advantage.</w:t>
      </w:r>
      <w:commentRangeEnd w:id="99"/>
      <w:r w:rsidR="000570CE">
        <w:rPr>
          <w:rStyle w:val="CommentReference"/>
        </w:rPr>
        <w:commentReference w:id="99"/>
      </w:r>
    </w:p>
    <w:p w14:paraId="4EB7C388" w14:textId="77777777" w:rsidR="008C117A" w:rsidRDefault="00000000">
      <w:pPr>
        <w:pStyle w:val="BodyText"/>
      </w:pPr>
      <w:r>
        <w:lastRenderedPageBreak/>
        <w:t>All of these factors led us to select the following structure for the final predictive models:</w:t>
      </w:r>
    </w:p>
    <w:p w14:paraId="7AD510D2" w14:textId="77777777" w:rsidR="008C117A" w:rsidRDefault="00000000">
      <w:pPr>
        <w:pStyle w:val="Compact"/>
        <w:numPr>
          <w:ilvl w:val="0"/>
          <w:numId w:val="9"/>
        </w:numPr>
      </w:pPr>
      <w:r>
        <w:t>Chinook: LASSO model of juvenile abundance based on hydrologic metric predictors</w:t>
      </w:r>
    </w:p>
    <w:p w14:paraId="5AF32F04" w14:textId="77777777" w:rsidR="008C117A" w:rsidRDefault="00000000">
      <w:pPr>
        <w:pStyle w:val="Compact"/>
        <w:numPr>
          <w:ilvl w:val="0"/>
          <w:numId w:val="9"/>
        </w:numPr>
      </w:pPr>
      <w:r>
        <w:t>Coho: LASSO model of juvenile-per-spawner ratio based on hydrologic metric predictors</w:t>
      </w:r>
    </w:p>
    <w:p w14:paraId="3E5F877E" w14:textId="77777777" w:rsidR="008C117A" w:rsidRDefault="00000000">
      <w:pPr>
        <w:pStyle w:val="FirstParagraph"/>
      </w:pPr>
      <w:r>
        <w:t>For each species, the final predictive model was referred to as the hydrologic benefit (HB) function. The HB function for each species is composed of an intercept and a number of non-zero coefficients determined by the tuning parameter lambda (Tables 3 and 4).</w:t>
      </w:r>
    </w:p>
    <w:p w14:paraId="71DDBAD9" w14:textId="77777777" w:rsidR="008C117A" w:rsidRDefault="00000000">
      <w:pPr>
        <w:pStyle w:val="CaptionedFigure"/>
      </w:pPr>
      <w:r>
        <w:rPr>
          <w:noProof/>
        </w:rPr>
        <w:lastRenderedPageBreak/>
        <w:drawing>
          <wp:inline distT="0" distB="0" distL="0" distR="0" wp14:anchorId="195D4337" wp14:editId="29E84589">
            <wp:extent cx="5334000" cy="6095999"/>
            <wp:effectExtent l="0" t="0" r="0" b="0"/>
            <wp:docPr id="69" name="Picture" descr="Figure 6: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70" name="Picture" descr="Graphics%20and%20Supplements/Figure%206.png"/>
                    <pic:cNvPicPr>
                      <a:picLocks noChangeAspect="1" noChangeArrowheads="1"/>
                    </pic:cNvPicPr>
                  </pic:nvPicPr>
                  <pic:blipFill>
                    <a:blip r:embed="rId14"/>
                    <a:stretch>
                      <a:fillRect/>
                    </a:stretch>
                  </pic:blipFill>
                  <pic:spPr bwMode="auto">
                    <a:xfrm>
                      <a:off x="0" y="0"/>
                      <a:ext cx="5334000" cy="6095999"/>
                    </a:xfrm>
                    <a:prstGeom prst="rect">
                      <a:avLst/>
                    </a:prstGeom>
                    <a:noFill/>
                    <a:ln w="9525">
                      <a:noFill/>
                      <a:headEnd/>
                      <a:tailEnd/>
                    </a:ln>
                  </pic:spPr>
                </pic:pic>
              </a:graphicData>
            </a:graphic>
          </wp:inline>
        </w:drawing>
      </w:r>
    </w:p>
    <w:p w14:paraId="6255FB02" w14:textId="77777777" w:rsidR="008C117A" w:rsidRDefault="00000000">
      <w:pPr>
        <w:pStyle w:val="ImageCaption"/>
      </w:pPr>
      <w:bookmarkStart w:id="100" w:name="fig:LASSOResultsCohoChinook"/>
      <w:bookmarkEnd w:id="100"/>
      <w:commentRangeStart w:id="101"/>
      <w:commentRangeStart w:id="102"/>
      <w:r>
        <w:t>Figure 6</w:t>
      </w:r>
      <w:commentRangeEnd w:id="101"/>
      <w:r w:rsidR="000570CE">
        <w:rPr>
          <w:rStyle w:val="CommentReference"/>
          <w:i w:val="0"/>
        </w:rPr>
        <w:commentReference w:id="101"/>
      </w:r>
      <w:commentRangeEnd w:id="102"/>
      <w:r w:rsidR="00835AEA">
        <w:rPr>
          <w:rStyle w:val="CommentReference"/>
          <w:i w:val="0"/>
        </w:rPr>
        <w:commentReference w:id="102"/>
      </w:r>
      <w:r>
        <w:t>: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178B7663" w14:textId="77777777" w:rsidR="008C117A" w:rsidRDefault="00000000">
      <w:pPr>
        <w:pStyle w:val="TableCaption"/>
      </w:pPr>
      <w:bookmarkStart w:id="103" w:name="tab:coefTableCoho"/>
      <w:bookmarkEnd w:id="103"/>
      <w:r>
        <w:lastRenderedPageBreak/>
        <w:t>Table 3: Values for the intercept and coefficient terms in the hydrologic benefit function for coho spf abundance,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5252FCB2"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4974B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0EF4D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D3683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4A381810"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52143"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9F70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7CD9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5A1092D7"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00CB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44F0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7854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r w:rsidR="008C117A" w14:paraId="1710D680"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E15B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44F5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3D2F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pulse (as juvenile fish)</w:t>
            </w:r>
          </w:p>
        </w:tc>
      </w:tr>
      <w:tr w:rsidR="008C117A" w14:paraId="43B5F583"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01A9A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D5DAC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38162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wet season onset (during parents' spawning or as eggs)</w:t>
            </w:r>
          </w:p>
        </w:tc>
      </w:tr>
    </w:tbl>
    <w:p w14:paraId="3698704B" w14:textId="77777777" w:rsidR="008C117A" w:rsidRDefault="00000000">
      <w:pPr>
        <w:pStyle w:val="TableCaption"/>
      </w:pPr>
      <w:bookmarkStart w:id="104" w:name="tab:coefTableChinook"/>
      <w:bookmarkEnd w:id="104"/>
      <w:r>
        <w:t>Table 4: Values for the intercept and coefficient terms in the hydrologic benefit function for Chinook juv. abundance abundance,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592"/>
        <w:gridCol w:w="1440"/>
        <w:gridCol w:w="4320"/>
      </w:tblGrid>
      <w:tr w:rsidR="008C117A" w14:paraId="6FD9DCDF"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18AE9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EE72F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BCD8E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0030ECE1" w14:textId="77777777" w:rsidTr="008C117A">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B57BE"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1C9E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B470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7DBA4FBA" w14:textId="77777777" w:rsidTr="008C117A">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FC279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879A0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2C11F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(first wet season, as eggs and fry)</w:t>
            </w:r>
          </w:p>
        </w:tc>
      </w:tr>
    </w:tbl>
    <w:p w14:paraId="6F917D57" w14:textId="77777777" w:rsidR="008C117A" w:rsidRDefault="00000000">
      <w:pPr>
        <w:pStyle w:val="Heading3"/>
      </w:pPr>
      <w:bookmarkStart w:id="105" w:name="Xbb3dd5df872c117cae335f43a403d38a2bd7af6"/>
      <w:bookmarkEnd w:id="98"/>
      <w:r>
        <w:rPr>
          <w:rStyle w:val="SectionNumber"/>
        </w:rPr>
        <w:t>4.3.3</w:t>
      </w:r>
      <w:r>
        <w:tab/>
        <w:t>Predicted Hydrologic Benefit value over time</w:t>
      </w:r>
    </w:p>
    <w:p w14:paraId="3B826CAA" w14:textId="77777777" w:rsidR="008C117A" w:rsidRDefault="00000000">
      <w:pPr>
        <w:pStyle w:val="FirstParagraph"/>
      </w:pPr>
      <w:r>
        <w:t>The visual match between predicted and observed values in the selected model structure is rather poor, particularly for coho: predicted values do not range either as low or as high as observed values (Figure 7). This matches the expectation that the minimum-error LASSO model will explain only 40% of the deviation from the mean for coho and 60% for Chinook (Figure 6, middle panels).</w:t>
      </w:r>
    </w:p>
    <w:p w14:paraId="158F8B8E" w14:textId="77777777" w:rsidR="008C117A" w:rsidRDefault="00000000">
      <w:pPr>
        <w:pStyle w:val="BodyText"/>
      </w:pPr>
      <w:r>
        <w:t xml:space="preserve">Matching historical flow trends (Figure 3), the predicted value of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coho spf equiv</m:t>
            </m:r>
            <m:r>
              <m:rPr>
                <m:sty m:val="p"/>
              </m:rPr>
              <w:rPr>
                <w:rFonts w:ascii="Cambria Math" w:hAnsi="Cambria Math"/>
              </w:rPr>
              <m:t>.</m:t>
            </m:r>
          </m:e>
        </m:d>
      </m:oMath>
      <w:r>
        <w:t xml:space="preserve"> produced by a given water year has trended downward over time (Figure 7, top panel). No clear trend is present in the predicted value for Chinook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Chinook jpa equiv</m:t>
            </m:r>
            <m:r>
              <m:rPr>
                <m:sty m:val="p"/>
              </m:rPr>
              <w:rPr>
                <w:rFonts w:ascii="Cambria Math" w:hAnsi="Cambria Math"/>
              </w:rPr>
              <m:t>.</m:t>
            </m:r>
          </m:e>
        </m:d>
      </m:oMath>
      <w:r>
        <w:t>, though predictions below 10</w:t>
      </w:r>
      <w:r>
        <w:rPr>
          <w:vertAlign w:val="superscript"/>
        </w:rPr>
        <w:t>5</w:t>
      </w:r>
      <w:r>
        <w:t xml:space="preserve"> Chinook smolt appear more frequently in the years after 1990.</w:t>
      </w:r>
    </w:p>
    <w:p w14:paraId="3EE9793D" w14:textId="77777777" w:rsidR="008C117A" w:rsidRDefault="00000000">
      <w:pPr>
        <w:pStyle w:val="CaptionedFigure"/>
      </w:pPr>
      <w:r>
        <w:rPr>
          <w:noProof/>
        </w:rPr>
        <w:lastRenderedPageBreak/>
        <w:drawing>
          <wp:inline distT="0" distB="0" distL="0" distR="0" wp14:anchorId="4EC06738" wp14:editId="4644B000">
            <wp:extent cx="5334000" cy="6095999"/>
            <wp:effectExtent l="0" t="0" r="0" b="0"/>
            <wp:docPr id="76" name="Picture" descr="Figure 7: Annual observed and predicted values of coho smolt produced per female spawner (coho spf, top panel) and abundance of outmigrating Chinook juveniles (lower panel). Predicted quantities (black dots) are shown as Hydrologic Benefit (HB) function values of log10(ecological observation); this is transformed back to straight numerical values of the observation on the right side axis. The predicted and observed values are plotted by each cohort’s brood year. "/>
            <wp:cNvGraphicFramePr/>
            <a:graphic xmlns:a="http://schemas.openxmlformats.org/drawingml/2006/main">
              <a:graphicData uri="http://schemas.openxmlformats.org/drawingml/2006/picture">
                <pic:pic xmlns:pic="http://schemas.openxmlformats.org/drawingml/2006/picture">
                  <pic:nvPicPr>
                    <pic:cNvPr id="77" name="Picture" descr="Graphics%20and%20Supplements/Figure%207.png"/>
                    <pic:cNvPicPr>
                      <a:picLocks noChangeAspect="1" noChangeArrowheads="1"/>
                    </pic:cNvPicPr>
                  </pic:nvPicPr>
                  <pic:blipFill>
                    <a:blip r:embed="rId15"/>
                    <a:stretch>
                      <a:fillRect/>
                    </a:stretch>
                  </pic:blipFill>
                  <pic:spPr bwMode="auto">
                    <a:xfrm>
                      <a:off x="0" y="0"/>
                      <a:ext cx="5334000" cy="6095999"/>
                    </a:xfrm>
                    <a:prstGeom prst="rect">
                      <a:avLst/>
                    </a:prstGeom>
                    <a:noFill/>
                    <a:ln w="9525">
                      <a:noFill/>
                      <a:headEnd/>
                      <a:tailEnd/>
                    </a:ln>
                  </pic:spPr>
                </pic:pic>
              </a:graphicData>
            </a:graphic>
          </wp:inline>
        </w:drawing>
      </w:r>
    </w:p>
    <w:p w14:paraId="1DDCEAE9" w14:textId="77777777" w:rsidR="008C117A" w:rsidRDefault="00000000">
      <w:pPr>
        <w:pStyle w:val="ImageCaption"/>
      </w:pPr>
      <w:bookmarkStart w:id="106" w:name="fig:hbfOverTime"/>
      <w:bookmarkEnd w:id="106"/>
      <w:r>
        <w:t xml:space="preserve">Figure 7: Annual observed and predicted values of coho smolt produced per female spawner (coho spf, top panel) and abundance of outmigrating Chinook juveniles (lower panel). Predicted quantities (black dots) are shown as Hydrologic Benefit (HB) function values of log10(ecological observation); this is transformed back to straight numerical values of the observation on the right side axis. The predicted and observed values are plotted by each cohort’s brood year. </w:t>
      </w:r>
    </w:p>
    <w:p w14:paraId="3F2CA6A4" w14:textId="77777777" w:rsidR="008C117A" w:rsidRDefault="00000000">
      <w:pPr>
        <w:pStyle w:val="Heading1"/>
      </w:pPr>
      <w:bookmarkStart w:id="107" w:name="discussion"/>
      <w:bookmarkEnd w:id="87"/>
      <w:bookmarkEnd w:id="94"/>
      <w:bookmarkEnd w:id="105"/>
      <w:r>
        <w:rPr>
          <w:rStyle w:val="SectionNumber"/>
        </w:rPr>
        <w:lastRenderedPageBreak/>
        <w:t>5</w:t>
      </w:r>
      <w:r>
        <w:tab/>
        <w:t>Discussion</w:t>
      </w:r>
    </w:p>
    <w:p w14:paraId="2F01ABAF" w14:textId="77777777" w:rsidR="008C117A" w:rsidRDefault="00000000">
      <w:pPr>
        <w:pStyle w:val="FirstParagraph"/>
      </w:pPr>
      <w:r>
        <w:t>The findings described above suggest that, in this case study, hydrology can explain about 40% and 60% the variation in a key ecological outcome for coho and Chinook salmon, respectively, though as a predictive tool it has some limitations.</w:t>
      </w:r>
    </w:p>
    <w:p w14:paraId="6E2424B3" w14:textId="77777777" w:rsidR="008C117A" w:rsidRDefault="00000000">
      <w:pPr>
        <w:pStyle w:val="Heading2"/>
      </w:pPr>
      <w:bookmarkStart w:id="108" w:name="X524a2477a24825ea80f8c5766b5cd2cd5324893"/>
      <w:r>
        <w:rPr>
          <w:rStyle w:val="SectionNumber"/>
        </w:rPr>
        <w:t>5.1</w:t>
      </w:r>
      <w:r>
        <w:tab/>
        <w:t>Correlations and predictor selection results suggest potential mechanisms for flow-ecology relationships</w:t>
      </w:r>
    </w:p>
    <w:p w14:paraId="7BA0D5D8" w14:textId="77777777" w:rsidR="008C117A" w:rsidRDefault="00000000">
      <w:pPr>
        <w:pStyle w:val="FirstParagraph"/>
      </w:pPr>
      <w:r>
        <w:t>While the primary aim of this paper (as categorized in Tredennick et al. 2021) is to develop a predictive model of ecological responses to flow, we can make some interpretations as to the mechanisms behind these predictions from the parameters of this model, which are interrogated further below.</w:t>
      </w:r>
    </w:p>
    <w:p w14:paraId="6438B22F" w14:textId="77777777" w:rsidR="008C117A" w:rsidRDefault="00000000">
      <w:pPr>
        <w:pStyle w:val="BodyText"/>
      </w:pPr>
      <w:r>
        <w:t xml:space="preserve">As one would expect, the Chinook spawner record is correlated with outmigrating Chinook smolts, and coho spawners are correlated with redds and outmigrating coho smolts. Interestingly, Chinook spawners are not correlated with any coho records, and the reverse is also true: all cross-species spawner-ecological </w:t>
      </w:r>
      <m:oMath>
        <m:d>
          <m:dPr>
            <m:begChr m:val="|"/>
            <m:endChr m:val="|"/>
            <m:ctrlPr>
              <w:rPr>
                <w:rFonts w:ascii="Cambria Math" w:hAnsi="Cambria Math"/>
              </w:rPr>
            </m:ctrlPr>
          </m:dPr>
          <m:e>
            <m:r>
              <w:rPr>
                <w:rFonts w:ascii="Cambria Math" w:hAnsi="Cambria Math"/>
              </w:rPr>
              <m:t>R</m:t>
            </m:r>
          </m:e>
        </m:d>
      </m:oMath>
      <w:r>
        <w:t xml:space="preserve"> values are less than 0.3 (Figure 5).</w:t>
      </w:r>
    </w:p>
    <w:p w14:paraId="6E189282" w14:textId="77777777" w:rsidR="008C117A" w:rsidRDefault="00000000">
      <w:pPr>
        <w:pStyle w:val="BodyText"/>
      </w:pPr>
      <w:r>
        <w:t>Correlation coefficients and results from both LASSO and MARSS models suggest that coho smolt production, both in absolute abundance terms and relative to spawners, is sensitive to conditions during the end of the dry season and the fall flow increase, especially during their parents’ spawning (Figure 5; Table 2). Earlier fall reconnection or a larger fall flow increase could allow spawners more time or greater physical access to reach preferred tributary habitat or higher-quality local nesting sites. Notably, coho smolt abundance with the fall flow increase is positively correlated when it occurs during the first fall when a cohort’s parents are spawning, but is negatively correlated when it occurs in the second fall, when coho are oversummering juveniles (Figure 5). This matches findings that fall pulse flows can have a positive or negative effect on salmonids depending on life stage or timing (Nislow and Armstrong 2012).</w:t>
      </w:r>
    </w:p>
    <w:p w14:paraId="3FB97279" w14:textId="77777777" w:rsidR="008C117A" w:rsidRDefault="00000000">
      <w:pPr>
        <w:pStyle w:val="BodyText"/>
      </w:pPr>
      <w:r>
        <w:t>LASSO models suggest than Chinook juvenile abundance seems to be sensitive to, and negatively affected by, high median wet season baseflow magnitude; this corroborates findings that being swept downstream by high average winter flowrates has a significant influence on survival of recently-hatched juveniles (Nislow and Armstrong 2012). Chinook, which preferentially lay eggs in the mainstem river, would be more vulnerable to these high flowrates than coho, which prefer tributary habitats. MARSS models of Chinook abundance agree in identifying a negative correlation with wet season baseflow, but also highlight a relationship with spring flow conditions: a steeper maximum recession rate of recession is negatively related to juvenile abundance. A more abrupt spring flow recession could mean smolts are outmigrating through slower flow velocities, which could increase transit time and vulnerability to predation (McCormick et al. 1998).</w:t>
      </w:r>
    </w:p>
    <w:p w14:paraId="48695F80" w14:textId="77777777" w:rsidR="008C117A" w:rsidRDefault="00000000">
      <w:pPr>
        <w:pStyle w:val="BodyText"/>
      </w:pPr>
      <w:r>
        <w:t xml:space="preserve">Lastly, due to the small available sample size, we caveat these results by noting that the hydrologic metrics identified as important may shift if this analysis is recapitulated in the </w:t>
      </w:r>
      <w:r>
        <w:lastRenderedPageBreak/>
        <w:t>future with additional years of data. Additionally, the results are sensitive to decisions made during the prescreening step, which is why we carefully considered which metrics are most conceptually central in representing the collinear predictor groups (Table 7).</w:t>
      </w:r>
    </w:p>
    <w:p w14:paraId="0D819FA6" w14:textId="77777777" w:rsidR="008C117A" w:rsidRDefault="00000000">
      <w:pPr>
        <w:pStyle w:val="Heading2"/>
      </w:pPr>
      <w:bookmarkStart w:id="109" w:name="Xe564983688d2a322b1387dbd32cf88e0dc105e9"/>
      <w:bookmarkEnd w:id="108"/>
      <w:r>
        <w:rPr>
          <w:rStyle w:val="SectionNumber"/>
        </w:rPr>
        <w:t>5.2</w:t>
      </w:r>
      <w:r>
        <w:tab/>
        <w:t>Biotic and abiotic influence on coho and Chinook outcomes</w:t>
      </w:r>
    </w:p>
    <w:p w14:paraId="40D6573B" w14:textId="77777777" w:rsidR="008C117A" w:rsidRDefault="00000000">
      <w:pPr>
        <w:pStyle w:val="FirstParagraph"/>
      </w:pPr>
      <w:r>
        <w:t>Based on coefficient ratios, all model structures comparing spawner and hydrologic influence suggested that hydrologic influence was equivalent or greater than spawner influence (Table 2). This is corroborated by the fact that both spawner abundance and a variety of hydrologic metrics are correlated with absolute and relative smolt production (Figure 5). We intended to identify in which species juvenile production was more limited by or sensitive to the hydrology versus the number of parental spawners, but the picture is murky.</w:t>
      </w:r>
    </w:p>
    <w:p w14:paraId="79DD478D" w14:textId="77777777" w:rsidR="008C117A" w:rsidRDefault="00000000">
      <w:pPr>
        <w:pStyle w:val="BodyText"/>
      </w:pPr>
      <w:r>
        <w:t>LASSO models explain a greater percent of deviance in Chinook data than in corresponding coho models, suggesting that Chinook are more limited by flow (Figures 12 through 14). However, Chinook juvenile production also seems more sensitive to spawner abundance in that, when spawners were added to the LASSO model of Chinook juvenile abundance, it increased the number of selected predictors from one to four, including spawner abundance (Tables @ref(tab:juvAbunHydOnlyCoefTableCoho and 13); conversely, when spawners were added to the model of coho juvenile abundance, it retained the first two predictors and only influenced the selection of the third (Tables @ref(tab:juvAbunHydOnlyCoefTableChinook and 14). On the other hand, coho salmon seem more sensitive to the introduction of a spawner factor in MARSS models, as adding spawners as a covariate produced a lower AICc (better model) for coho but a higher AICc (worse model) for Chinook (Table 2). In any case, neither spawner abundance nor hydrology seems completely dominant in explaining smolt production for either species.</w:t>
      </w:r>
    </w:p>
    <w:p w14:paraId="390ED340" w14:textId="77777777" w:rsidR="008C117A" w:rsidRDefault="00000000">
      <w:pPr>
        <w:pStyle w:val="Heading2"/>
      </w:pPr>
      <w:bookmarkStart w:id="110" w:name="Xd6ec209c36e73e9b439cec66383adebacb6a680"/>
      <w:bookmarkEnd w:id="109"/>
      <w:r>
        <w:rPr>
          <w:rStyle w:val="SectionNumber"/>
        </w:rPr>
        <w:t>5.3</w:t>
      </w:r>
      <w:r>
        <w:tab/>
        <w:t>Implications for Scott River water and fisheries management</w:t>
      </w:r>
    </w:p>
    <w:p w14:paraId="08CB0ECD" w14:textId="77777777" w:rsidR="008C117A" w:rsidRDefault="00000000">
      <w:pPr>
        <w:pStyle w:val="FirstParagraph"/>
      </w:pPr>
      <w:r>
        <w:t>Critical management questions in Scott Valley include, at what flow can salmonids pass key chokepoints (in the vicinity of the Fort Jones gauge; Figure 1) and/or access their preferred tributary habitat? And at what flow do Scott River salmon become more productive? We do not provide short or confident answers to these questions in this study, but can elaborate on them.</w:t>
      </w:r>
    </w:p>
    <w:p w14:paraId="71038C10" w14:textId="77777777" w:rsidR="008C117A" w:rsidRDefault="00000000">
      <w:pPr>
        <w:pStyle w:val="BodyText"/>
      </w:pPr>
      <w:r>
        <w:t xml:space="preserve">Interestingly, for both species, the number of spawners is not highly correlated with freshwater hydrologic metrics in the dry season preceding, or the fall season during, their spawning window; i.e., the </w:t>
      </w:r>
      <m:oMath>
        <m:d>
          <m:dPr>
            <m:begChr m:val="|"/>
            <m:endChr m:val="|"/>
            <m:ctrlPr>
              <w:rPr>
                <w:rFonts w:ascii="Cambria Math" w:hAnsi="Cambria Math"/>
              </w:rPr>
            </m:ctrlPr>
          </m:dPr>
          <m:e>
            <m:r>
              <w:rPr>
                <w:rFonts w:ascii="Cambria Math" w:hAnsi="Cambria Math"/>
              </w:rPr>
              <m:t>R</m:t>
            </m:r>
          </m:e>
        </m:d>
      </m:oMath>
      <w:r>
        <w:t xml:space="preserve"> values between coho and Chinook spawners any hydrologic metric did not exceed 0.25 (Figure 5). This means predicting spawner passage based on dry season flows or end-of-dry-season timing would be a prohibitively uncertain exercise. Questions about what flow metric(s) is (are) sufficient for spawning passage may be more suited to weekly or daily scale observations of flow and migrating spawners, as recorded in observation reports (e.g., Knechtle and Giudice 2023), and are beyond the scope of this study of seasonal metrics.</w:t>
      </w:r>
    </w:p>
    <w:p w14:paraId="3021277E" w14:textId="77777777" w:rsidR="008C117A" w:rsidRDefault="00000000">
      <w:pPr>
        <w:pStyle w:val="BodyText"/>
      </w:pPr>
      <w:r>
        <w:lastRenderedPageBreak/>
        <w:t>Minimum flow regimes are a valuable management tool, but in this analysis we find more evidence for a gradient of benefit provided by flow, rather than any clear empirical threshold. Although flow tends to provide ecological services to fish in a nonlinear fashion (Rosenfeld 2017), simple linear representations often perform as well or better than nonlinear ones (Ward et al. 2024), and in scatterplots of (untransformed) hydrology versus ecological observations, we did not see clear evidence of threshold behavior. Consequently, this empirical analysis does not quantify flow metric thresholds that would sustain the Scott River salmonid fisheries, but it does highlight metrics or seasons that are especially correlated with observed fish outcomes.</w:t>
      </w:r>
    </w:p>
    <w:p w14:paraId="02F4D2FC" w14:textId="77777777" w:rsidR="008C117A" w:rsidRDefault="00000000">
      <w:pPr>
        <w:pStyle w:val="Heading2"/>
      </w:pPr>
      <w:bookmarkStart w:id="111" w:name="X460802ffafc6bb51b964546a4a27fdfd07969ba"/>
      <w:bookmarkEnd w:id="110"/>
      <w:r>
        <w:rPr>
          <w:rStyle w:val="SectionNumber"/>
        </w:rPr>
        <w:t>5.4</w:t>
      </w:r>
      <w:r>
        <w:tab/>
        <w:t>Implications for general water and fisheries management</w:t>
      </w:r>
    </w:p>
    <w:p w14:paraId="054EC898" w14:textId="77777777" w:rsidR="008C117A" w:rsidRDefault="00000000">
      <w:pPr>
        <w:pStyle w:val="FirstParagraph"/>
      </w:pPr>
      <w:r>
        <w:t>This study contributes a novel approach and insights to the large body of work seeking to understand and conserve aquatic ecosystems in the Klamath basin, and in aquatic ecosystems in Mediterranean climates more generally.</w:t>
      </w:r>
    </w:p>
    <w:p w14:paraId="3A7227CB" w14:textId="77777777" w:rsidR="008C117A" w:rsidRDefault="00000000">
      <w:pPr>
        <w:pStyle w:val="BodyText"/>
      </w:pPr>
      <w:r>
        <w:t>The predictive exercise for coho spf and Chinook juvenile abundance suggests that using flow alone to predict fish outcomes involves non-negligible uncertainties: HB function error terms (predicted minus observed values) are substantial (Figure 7). This is partly a consequence of LASSO regression imposing a penalty on model flexibility, and represents a conservative estimate of the degree of variation in ecological outcomes that can be explained with flow metrics.</w:t>
      </w:r>
    </w:p>
    <w:p w14:paraId="486D6689" w14:textId="77777777" w:rsidR="008C117A" w:rsidRDefault="00000000">
      <w:pPr>
        <w:pStyle w:val="BodyText"/>
      </w:pPr>
      <w:r>
        <w:t>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and the percent deviance explained by predictors.</w:t>
      </w:r>
    </w:p>
    <w:p w14:paraId="2803717C" w14:textId="77777777" w:rsidR="008C117A" w:rsidRDefault="00000000">
      <w:pPr>
        <w:pStyle w:val="BodyText"/>
      </w:pPr>
      <w:r>
        <w:t>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p w14:paraId="2725621D" w14:textId="77777777" w:rsidR="008C117A" w:rsidRDefault="00000000">
      <w:pPr>
        <w:pStyle w:val="Heading1"/>
      </w:pPr>
      <w:bookmarkStart w:id="112" w:name="conclusions"/>
      <w:bookmarkEnd w:id="107"/>
      <w:bookmarkEnd w:id="111"/>
      <w:r>
        <w:rPr>
          <w:rStyle w:val="SectionNumber"/>
        </w:rPr>
        <w:t>6</w:t>
      </w:r>
      <w:r>
        <w:tab/>
        <w:t>Conclusions</w:t>
      </w:r>
    </w:p>
    <w:p w14:paraId="6031B1A0" w14:textId="77777777" w:rsidR="008C117A" w:rsidRDefault="00000000">
      <w:pPr>
        <w:pStyle w:val="FirstParagraph"/>
      </w:pPr>
      <w:r>
        <w:t>This case study uses calculated functional flows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14:paraId="6D781EB7" w14:textId="77777777" w:rsidR="008C117A" w:rsidRDefault="00000000">
      <w:pPr>
        <w:pStyle w:val="BodyText"/>
      </w:pPr>
      <w:r>
        <w:t xml:space="preserve">To learn if it was possible to empirically identify important features of the hydrograph corresponding to ecological needs of Scott River coho and Chinook salmon, we examined correlation coefficients between seventeen hydrologic metrics and seven types of local </w:t>
      </w:r>
      <w:r>
        <w:lastRenderedPageBreak/>
        <w:t>salmon observations (Figure 5). To formulate a prediction of an ecological response to flow, we compared six different statistical model structures for each species, and ultimately selected LASSO regression, predicting outmigrating smolts per female in coho and outmigrating juvenile abundance in Chinook (Figures 6; Tables 3 and 4).</w:t>
      </w:r>
    </w:p>
    <w:p w14:paraId="343F3948" w14:textId="77777777" w:rsidR="008C117A" w:rsidRDefault="00000000">
      <w:pPr>
        <w:pStyle w:val="BodyText"/>
      </w:pPr>
      <w:r>
        <w:t>The flows identified as most important in predicting relative coho reproduction occur during the fall window of their parents’ spawning, while Chinook seem most sensitive to high winter baseflows shortly after hatching. This supports an interpretation that spawning and early rearing conditions may exert a significant influence on the mortality rates of the hatching coho ond Chinook juveniles, respectively.</w:t>
      </w:r>
    </w:p>
    <w:p w14:paraId="78856116" w14:textId="77777777" w:rsidR="008C117A" w:rsidRDefault="00000000">
      <w:pPr>
        <w:pStyle w:val="BodyText"/>
      </w:pPr>
      <w:r>
        <w:t>With continuing trends of a narrowing wet season in the Scott River watershed (e.g., Figure 4),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14:paraId="2FEA7258" w14:textId="77777777" w:rsidR="008C117A" w:rsidRDefault="00000000">
      <w:r>
        <w:br w:type="page"/>
      </w:r>
    </w:p>
    <w:p w14:paraId="50315C6E" w14:textId="77777777" w:rsidR="008C117A" w:rsidRDefault="00000000">
      <w:pPr>
        <w:pStyle w:val="Heading1"/>
      </w:pPr>
      <w:bookmarkStart w:id="113" w:name="references"/>
      <w:bookmarkEnd w:id="112"/>
      <w:r>
        <w:rPr>
          <w:rStyle w:val="SectionNumber"/>
        </w:rPr>
        <w:lastRenderedPageBreak/>
        <w:t>7</w:t>
      </w:r>
      <w:r>
        <w:tab/>
        <w:t>References</w:t>
      </w:r>
    </w:p>
    <w:p w14:paraId="10B3C639" w14:textId="77777777" w:rsidR="008C117A" w:rsidRDefault="00000000">
      <w:pPr>
        <w:pStyle w:val="Bibliography"/>
      </w:pPr>
      <w:bookmarkStart w:id="114" w:name="ref-AceroTrianaEtAlAssessing2021"/>
      <w:bookmarkStart w:id="115" w:name="refs"/>
      <w:r>
        <w:t xml:space="preserve">Acero Triana, Juan S., Maria L. Chu, and Jeffrey A. Stein. 2021. “Assessing the Impacts of Agricultural Conservation Practices on Freshwater Biodiversity Under Changing Climate.” </w:t>
      </w:r>
      <w:r>
        <w:rPr>
          <w:i/>
          <w:iCs/>
        </w:rPr>
        <w:t>Ecological Modelling</w:t>
      </w:r>
      <w:r>
        <w:t xml:space="preserve"> 453 (August): 109604. </w:t>
      </w:r>
      <w:hyperlink r:id="rId16">
        <w:r w:rsidR="008C117A">
          <w:rPr>
            <w:rStyle w:val="Hyperlink"/>
          </w:rPr>
          <w:t>https://doi.org/10.1016/j.ecolmodel.2021.109604</w:t>
        </w:r>
      </w:hyperlink>
      <w:r>
        <w:t>.</w:t>
      </w:r>
    </w:p>
    <w:p w14:paraId="5BC83F83" w14:textId="77777777" w:rsidR="008C117A" w:rsidRDefault="00000000">
      <w:pPr>
        <w:pStyle w:val="Bibliography"/>
      </w:pPr>
      <w:bookmarkStart w:id="116" w:name="ref-AcremanEtAlEnvironmental2014"/>
      <w:bookmarkEnd w:id="114"/>
      <w:r>
        <w:t xml:space="preserve">Acreman, Mike, Angela H. Arthington, Matthew J Colloff, Carol Couch, Neville D Crossman, Fiona Dyer, Ian Overton, Carmel A Pollino, Michael J Stewardson, and William Young. 2014. “Environmental Flows for Natural, Hybrid, and Novel Riverine Ecosystems in a Changing World.” </w:t>
      </w:r>
      <w:r>
        <w:rPr>
          <w:i/>
          <w:iCs/>
        </w:rPr>
        <w:t>Frontiers in Ecology and the Environment</w:t>
      </w:r>
      <w:r>
        <w:t xml:space="preserve"> 12 (8): 466–73. </w:t>
      </w:r>
      <w:hyperlink r:id="rId17">
        <w:r w:rsidR="008C117A">
          <w:rPr>
            <w:rStyle w:val="Hyperlink"/>
          </w:rPr>
          <w:t>https://doi.org/10.1890/130134</w:t>
        </w:r>
      </w:hyperlink>
      <w:r>
        <w:t>.</w:t>
      </w:r>
    </w:p>
    <w:p w14:paraId="2C397762" w14:textId="77777777" w:rsidR="008C117A" w:rsidRDefault="00000000">
      <w:pPr>
        <w:pStyle w:val="Bibliography"/>
      </w:pPr>
      <w:bookmarkStart w:id="117" w:name="ref-AgrawalEtAlPREDICTING2005"/>
      <w:bookmarkEnd w:id="116"/>
      <w:r>
        <w:t>Agrawal, A, R S Schick, E P Bjorkstedt, R G Szerlong, M N Goslin, B C Spence, T H Williams, and K M Burnett. 2005. “PREDICTING THE POTENTIAL FOR HISTORICAL COHO, CHINOOK AND STEELHEAD HABITAT IN NORTHERN CALIFORNIA.” National Marine Fisheries Service.</w:t>
      </w:r>
    </w:p>
    <w:p w14:paraId="33A5A891" w14:textId="77777777" w:rsidR="008C117A" w:rsidRDefault="00000000">
      <w:pPr>
        <w:pStyle w:val="Bibliography"/>
      </w:pPr>
      <w:bookmarkStart w:id="118" w:name="Xfe85aaf6e2d7613f66c86b598b0f3ca2e949f9e"/>
      <w:bookmarkEnd w:id="117"/>
      <w:r>
        <w:t xml:space="preserve">Alomía Herrera, Ilia, and Patricia Carrera Burneo. 2017. “Environmental Flow Assessment in Andean Rivers of Ecuador, Case Study: Chanlud and El Labrado Dams in the Machángara River.” </w:t>
      </w:r>
      <w:r>
        <w:rPr>
          <w:i/>
          <w:iCs/>
        </w:rPr>
        <w:t>Ecohydrology &amp; Hydrobiology</w:t>
      </w:r>
      <w:r>
        <w:t xml:space="preserve"> 17 (2): 103–12. </w:t>
      </w:r>
      <w:hyperlink r:id="rId18">
        <w:r w:rsidR="008C117A">
          <w:rPr>
            <w:rStyle w:val="Hyperlink"/>
          </w:rPr>
          <w:t>https://doi.org/10.1016/j.ecohyd.2017.01.002</w:t>
        </w:r>
      </w:hyperlink>
      <w:r>
        <w:t>.</w:t>
      </w:r>
    </w:p>
    <w:p w14:paraId="7540A4D4" w14:textId="77777777" w:rsidR="008C117A" w:rsidRDefault="00000000">
      <w:pPr>
        <w:pStyle w:val="Bibliography"/>
      </w:pPr>
      <w:bookmarkStart w:id="119" w:name="ref-AndersonEtAlInstream2006"/>
      <w:bookmarkEnd w:id="118"/>
      <w:r>
        <w:t xml:space="preserve">Anderson, Kurt E., Andrew J. Paul, Edward McCauley, Leland J. Jackson, John R. Post, and Roger M. Nisbet. 2006. “Instream Flow Needs in Streams and Rivers: The Importance of Understanding Ecological Dynamics.” </w:t>
      </w:r>
      <w:r>
        <w:rPr>
          <w:i/>
          <w:iCs/>
        </w:rPr>
        <w:t>Frontiers in Ecology and the Environment</w:t>
      </w:r>
      <w:r>
        <w:t xml:space="preserve"> 4 (6): 309–18. </w:t>
      </w:r>
      <w:hyperlink r:id="rId19">
        <w:r w:rsidR="008C117A">
          <w:rPr>
            <w:rStyle w:val="Hyperlink"/>
          </w:rPr>
          <w:t>https://doi.org/10.1890/1540-9295(2006)4[309:IFNISA]2.0.CO;2</w:t>
        </w:r>
      </w:hyperlink>
      <w:r>
        <w:t>.</w:t>
      </w:r>
    </w:p>
    <w:p w14:paraId="4C005745" w14:textId="77777777" w:rsidR="008C117A" w:rsidRDefault="00000000">
      <w:pPr>
        <w:pStyle w:val="Bibliography"/>
      </w:pPr>
      <w:bookmarkStart w:id="120" w:name="ref-ArrianaBrandEtAlProjecting2011"/>
      <w:bookmarkEnd w:id="119"/>
      <w:r>
        <w:t xml:space="preserve">Arriana Brand, L., Juliet C. Stromberg, David C. Goodrich, Mark D. Dixon, Kevin Lansey, Doosun Kang, David S. Brookshire, and David J. Cerasale. 2011. “Projecting Avian Response to Linked Changes in Groundwater and Riparian Floodplain Vegetation Along a Dryland River: A Scenario Analysis.” </w:t>
      </w:r>
      <w:r>
        <w:rPr>
          <w:i/>
          <w:iCs/>
        </w:rPr>
        <w:t>Ecohydrology</w:t>
      </w:r>
      <w:r>
        <w:t xml:space="preserve"> 4 (1): 130–42. </w:t>
      </w:r>
      <w:hyperlink r:id="rId20">
        <w:r w:rsidR="008C117A">
          <w:rPr>
            <w:rStyle w:val="Hyperlink"/>
          </w:rPr>
          <w:t>https://doi.org/10.1002/eco.143</w:t>
        </w:r>
      </w:hyperlink>
      <w:r>
        <w:t>.</w:t>
      </w:r>
    </w:p>
    <w:p w14:paraId="4420CE74" w14:textId="77777777" w:rsidR="008C117A" w:rsidRDefault="00000000">
      <w:pPr>
        <w:pStyle w:val="Bibliography"/>
      </w:pPr>
      <w:bookmarkStart w:id="121" w:name="ref-ArthingtonEnvironmental2012"/>
      <w:bookmarkEnd w:id="120"/>
      <w:r>
        <w:t xml:space="preserve">Arthington, Angela H. 2012. </w:t>
      </w:r>
      <w:r>
        <w:rPr>
          <w:i/>
          <w:iCs/>
        </w:rPr>
        <w:t>Environmental Flows: Saving Rivers in the Third Millennium</w:t>
      </w:r>
      <w:r>
        <w:t xml:space="preserve">. Freshwater Ecology Series 4. Berkeley, CA: University of California Press. </w:t>
      </w:r>
      <w:hyperlink r:id="rId21">
        <w:r w:rsidR="008C117A">
          <w:rPr>
            <w:rStyle w:val="Hyperlink"/>
          </w:rPr>
          <w:t>https://doi.org/10.1525/9780520953451</w:t>
        </w:r>
      </w:hyperlink>
      <w:r>
        <w:t>.</w:t>
      </w:r>
    </w:p>
    <w:p w14:paraId="399D108F" w14:textId="77777777" w:rsidR="008C117A" w:rsidRDefault="00000000">
      <w:pPr>
        <w:pStyle w:val="Bibliography"/>
      </w:pPr>
      <w:bookmarkStart w:id="122" w:name="ref-ArthingtonEtAlTEMPORARY2014"/>
      <w:bookmarkEnd w:id="121"/>
      <w:r>
        <w:t xml:space="preserve">Arthington, Angela H., J. M. Bernardo, and M. Ilhéu. 2014. “TEMPORARY RIVERS: LINKING ECOHYDROLOGY, ECOLOGICAL QUALITY AND RECONCILIATION ECOLOGY.” </w:t>
      </w:r>
      <w:r>
        <w:rPr>
          <w:i/>
          <w:iCs/>
        </w:rPr>
        <w:t>River Research and Applications</w:t>
      </w:r>
      <w:r>
        <w:t xml:space="preserve"> 30 (10): 1209–15. </w:t>
      </w:r>
      <w:hyperlink r:id="rId22">
        <w:r w:rsidR="008C117A">
          <w:rPr>
            <w:rStyle w:val="Hyperlink"/>
          </w:rPr>
          <w:t>https://doi.org/10.1002/rra.2831</w:t>
        </w:r>
      </w:hyperlink>
      <w:r>
        <w:t>.</w:t>
      </w:r>
    </w:p>
    <w:p w14:paraId="5990FE50" w14:textId="77777777" w:rsidR="008C117A" w:rsidRDefault="00000000">
      <w:pPr>
        <w:pStyle w:val="Bibliography"/>
      </w:pPr>
      <w:bookmarkStart w:id="123" w:name="ref-AyllonEtAlSpatiotemporal2014"/>
      <w:bookmarkEnd w:id="122"/>
      <w:r>
        <w:t xml:space="preserve">Ayllón, Daniel, Graciela G. Nicola, Irene Parra, Benigno Elvira, and Ana Almodóvar. 2014. “Spatio-Temporal Habitat Selection Shifts in Brown Trout Populations Under Contrasting Natural Flow Regimes.” </w:t>
      </w:r>
      <w:r>
        <w:rPr>
          <w:i/>
          <w:iCs/>
        </w:rPr>
        <w:t>Ecohydrology</w:t>
      </w:r>
      <w:r>
        <w:t xml:space="preserve"> 7 (2): 569–79. </w:t>
      </w:r>
      <w:hyperlink r:id="rId23">
        <w:r w:rsidR="008C117A">
          <w:rPr>
            <w:rStyle w:val="Hyperlink"/>
          </w:rPr>
          <w:t>https://doi.org/10.1002/eco.1379</w:t>
        </w:r>
      </w:hyperlink>
      <w:r>
        <w:t>.</w:t>
      </w:r>
    </w:p>
    <w:p w14:paraId="2A791E07" w14:textId="77777777" w:rsidR="008C117A" w:rsidRDefault="00000000">
      <w:pPr>
        <w:pStyle w:val="Bibliography"/>
      </w:pPr>
      <w:bookmarkStart w:id="124" w:name="ref-BaruchEtAlMimicking2024"/>
      <w:bookmarkEnd w:id="123"/>
      <w:r>
        <w:lastRenderedPageBreak/>
        <w:t xml:space="preserve">Baruch, Ethan M., Sarah M. Yarnell, Theodore E. Grantham, Jessica R. Ayers, Andrew L. Rypel, and Robert A. Lusardi. 2024. “Mimicking Functional Elements of the Natural Flow Regime Promotes Native Fish Recovery in a Regulated River.” </w:t>
      </w:r>
      <w:r>
        <w:rPr>
          <w:i/>
          <w:iCs/>
        </w:rPr>
        <w:t>Ecological Applications</w:t>
      </w:r>
      <w:r>
        <w:t xml:space="preserve"> 34 (6): e3013. </w:t>
      </w:r>
      <w:hyperlink r:id="rId24">
        <w:r w:rsidR="008C117A">
          <w:rPr>
            <w:rStyle w:val="Hyperlink"/>
          </w:rPr>
          <w:t>https://doi.org/10.1002/eap.3013</w:t>
        </w:r>
      </w:hyperlink>
      <w:r>
        <w:t>.</w:t>
      </w:r>
    </w:p>
    <w:p w14:paraId="0381B9A7" w14:textId="77777777" w:rsidR="008C117A" w:rsidRDefault="00000000">
      <w:pPr>
        <w:pStyle w:val="Bibliography"/>
      </w:pPr>
      <w:bookmarkStart w:id="125" w:name="ref-Bellido-LeivaEtAlModeling2021"/>
      <w:bookmarkEnd w:id="124"/>
      <w:r>
        <w:t xml:space="preserve">Bellido-Leiva, F. J., Robert A. Lusardi, and Jay R. Lund. 2021. “Modeling the Effect of Habitat Availability and Quality on Endangered Winter-Run Chinook Salmon (Oncorhynchus Tshawytscha) Production in the Sacramento Valley.” </w:t>
      </w:r>
      <w:r>
        <w:rPr>
          <w:i/>
          <w:iCs/>
        </w:rPr>
        <w:t>Ecological Modelling</w:t>
      </w:r>
      <w:r>
        <w:t xml:space="preserve"> 447 (May): 109511. </w:t>
      </w:r>
      <w:hyperlink r:id="rId25">
        <w:r w:rsidR="008C117A">
          <w:rPr>
            <w:rStyle w:val="Hyperlink"/>
          </w:rPr>
          <w:t>https://doi.org/10.1016/j.ecolmodel.2021.109511</w:t>
        </w:r>
      </w:hyperlink>
      <w:r>
        <w:t>.</w:t>
      </w:r>
    </w:p>
    <w:p w14:paraId="22BBFD9B" w14:textId="77777777" w:rsidR="008C117A" w:rsidRDefault="00000000">
      <w:pPr>
        <w:pStyle w:val="Bibliography"/>
      </w:pPr>
      <w:bookmarkStart w:id="126" w:name="ref-BoothEtAlDetermining2014"/>
      <w:bookmarkEnd w:id="125"/>
      <w:r>
        <w:t xml:space="preserve">Booth, Derek B., Yantao Cui, Zooey Diggory, Dirk Pedersen, Jordan Kear, and Michael Bowen. 2014. “Determining Appropriate Instream Flows for Anadromous Fish Passage on an Intermittent Mainstem River, Coastal Southern California, USA.” </w:t>
      </w:r>
      <w:r>
        <w:rPr>
          <w:i/>
          <w:iCs/>
        </w:rPr>
        <w:t>Ecohydrology</w:t>
      </w:r>
      <w:r>
        <w:t xml:space="preserve"> 7 (2): 745–59. </w:t>
      </w:r>
      <w:hyperlink r:id="rId26">
        <w:r w:rsidR="008C117A">
          <w:rPr>
            <w:rStyle w:val="Hyperlink"/>
          </w:rPr>
          <w:t>https://doi.org/10.1002/eco.1396</w:t>
        </w:r>
      </w:hyperlink>
      <w:r>
        <w:t>.</w:t>
      </w:r>
    </w:p>
    <w:p w14:paraId="20FCF728" w14:textId="77777777" w:rsidR="008C117A" w:rsidRDefault="00000000">
      <w:pPr>
        <w:pStyle w:val="Bibliography"/>
      </w:pPr>
      <w:bookmarkStart w:id="127" w:name="ref-BourretEtAlDiversity2016"/>
      <w:bookmarkEnd w:id="126"/>
      <w:r>
        <w:t xml:space="preserve">Bourret, Samuel L., Christopher C. Caudill, and Matthew L. Keefer. 2016. “Diversity of Juvenile Chinook Salmon Life History Pathways.” </w:t>
      </w:r>
      <w:r>
        <w:rPr>
          <w:i/>
          <w:iCs/>
        </w:rPr>
        <w:t>Reviews in Fish Biology and Fisheries</w:t>
      </w:r>
      <w:r>
        <w:t xml:space="preserve"> 26 (3): 375–403. </w:t>
      </w:r>
      <w:hyperlink r:id="rId27">
        <w:r w:rsidR="008C117A">
          <w:rPr>
            <w:rStyle w:val="Hyperlink"/>
          </w:rPr>
          <w:t>https://doi.org/10.1007/s11160-016-9432-3</w:t>
        </w:r>
      </w:hyperlink>
      <w:r>
        <w:t>.</w:t>
      </w:r>
    </w:p>
    <w:p w14:paraId="23A276D3" w14:textId="77777777" w:rsidR="008C117A" w:rsidRDefault="00000000">
      <w:pPr>
        <w:pStyle w:val="Bibliography"/>
      </w:pPr>
      <w:bookmarkStart w:id="128" w:name="ref-BowerEtAlQuantifying2022"/>
      <w:bookmarkEnd w:id="127"/>
      <w:r>
        <w:t xml:space="preserve">Bower, Luke M., Brandon K. Peoples, Michele C. Eddy, and Mark C. Scott. 2022. “Quantifying Flow–Ecology Relationships Across Flow Regime Class and Ecoregions in South Carolina.” </w:t>
      </w:r>
      <w:r>
        <w:rPr>
          <w:i/>
          <w:iCs/>
        </w:rPr>
        <w:t>Science of The Total Environment</w:t>
      </w:r>
      <w:r>
        <w:t xml:space="preserve"> 802 (January): 149721. </w:t>
      </w:r>
      <w:hyperlink r:id="rId28">
        <w:r w:rsidR="008C117A">
          <w:rPr>
            <w:rStyle w:val="Hyperlink"/>
          </w:rPr>
          <w:t>https://doi.org/10.1016/j.scitotenv.2021.149721</w:t>
        </w:r>
      </w:hyperlink>
      <w:r>
        <w:t>.</w:t>
      </w:r>
    </w:p>
    <w:p w14:paraId="2AB54675" w14:textId="77777777" w:rsidR="008C117A" w:rsidRDefault="00000000">
      <w:pPr>
        <w:pStyle w:val="Bibliography"/>
      </w:pPr>
      <w:bookmarkStart w:id="129" w:name="ref-BradfordEtAlEmpirical1997"/>
      <w:bookmarkEnd w:id="128"/>
      <w:r>
        <w:t xml:space="preserve">Bradford, Michael J., Garth C. Taylor, and J. Andrew Allan. 1997. “Empirical Review of Coho Salmon Smolt Abundance and the Prediction of Smolt Production at the Regional Level.” </w:t>
      </w:r>
      <w:r>
        <w:rPr>
          <w:i/>
          <w:iCs/>
        </w:rPr>
        <w:t>Transactions of the American Fisheries Society</w:t>
      </w:r>
      <w:r>
        <w:t xml:space="preserve"> 126 (1): 49–64. </w:t>
      </w:r>
      <w:hyperlink r:id="rId29">
        <w:r w:rsidR="008C117A">
          <w:rPr>
            <w:rStyle w:val="Hyperlink"/>
          </w:rPr>
          <w:t>https://doi.org/10.1577/1548-8659(1997)126&lt;0049:EROCSS&gt;2.3.CO;2</w:t>
        </w:r>
      </w:hyperlink>
      <w:r>
        <w:t>.</w:t>
      </w:r>
    </w:p>
    <w:p w14:paraId="075CCD20" w14:textId="77777777" w:rsidR="008C117A" w:rsidRDefault="00000000">
      <w:pPr>
        <w:pStyle w:val="Bibliography"/>
      </w:pPr>
      <w:bookmarkStart w:id="130" w:name="ref-BradleyEtAlHydroecological2017"/>
      <w:bookmarkEnd w:id="129"/>
      <w:r>
        <w:t xml:space="preserve">Bradley, D. C., M. J. Streetly, D. Cadman, M. Dunscombe, E. Farren, and A. Banham. 2017. “A Hydroecological Model to Assess the Relative Effects of Groundwater Abstraction and Fine Sediment Pressures on Riverine Macro-Invertebrates.” </w:t>
      </w:r>
      <w:r>
        <w:rPr>
          <w:i/>
          <w:iCs/>
        </w:rPr>
        <w:t>River Research and Applications</w:t>
      </w:r>
      <w:r>
        <w:t xml:space="preserve"> 33 (10): 1630–41. </w:t>
      </w:r>
      <w:hyperlink r:id="rId30">
        <w:r w:rsidR="008C117A">
          <w:rPr>
            <w:rStyle w:val="Hyperlink"/>
          </w:rPr>
          <w:t>https://doi.org/10.1002/rra.3191</w:t>
        </w:r>
      </w:hyperlink>
      <w:r>
        <w:t>.</w:t>
      </w:r>
    </w:p>
    <w:p w14:paraId="0E35F734" w14:textId="77777777" w:rsidR="008C117A" w:rsidRDefault="00000000">
      <w:pPr>
        <w:pStyle w:val="Bibliography"/>
      </w:pPr>
      <w:bookmarkStart w:id="131" w:name="ref-BrownEtAlHistorical1994"/>
      <w:bookmarkEnd w:id="130"/>
      <w:r>
        <w:t xml:space="preserve">Brown, Larry R., Peter B. Moyle, and Ronald M. Yoshiyama. 1994. “Historical Decline and Current Status of Coho Salmon in California.” </w:t>
      </w:r>
      <w:r>
        <w:rPr>
          <w:i/>
          <w:iCs/>
        </w:rPr>
        <w:t>North American Journal of Fisheries Management</w:t>
      </w:r>
      <w:r>
        <w:t xml:space="preserve"> 14 (2): 237–61. </w:t>
      </w:r>
      <w:hyperlink r:id="rId31">
        <w:r w:rsidR="008C117A">
          <w:rPr>
            <w:rStyle w:val="Hyperlink"/>
          </w:rPr>
          <w:t>https://doi.org/10.1577/1548-8675(1994)014&lt;0237:HDACSO&gt;2.3.CO;2</w:t>
        </w:r>
      </w:hyperlink>
      <w:r>
        <w:t>.</w:t>
      </w:r>
    </w:p>
    <w:p w14:paraId="475950AB" w14:textId="77777777" w:rsidR="008C117A" w:rsidRDefault="00000000">
      <w:pPr>
        <w:pStyle w:val="Bibliography"/>
      </w:pPr>
      <w:bookmarkStart w:id="132" w:name="ref-BrummerEtAlQuantitative2016"/>
      <w:bookmarkEnd w:id="131"/>
      <w:r>
        <w:t xml:space="preserve">Brummer, T. J., A. E. Byrom, J. J. Sullivan, and P. E. Hulme. 2016. “A Quantitative Framework to Derive Robust Characterization of Hydrological Gradients: Framework for Robust Design of Flow-Ecology Studies.” </w:t>
      </w:r>
      <w:r>
        <w:rPr>
          <w:i/>
          <w:iCs/>
        </w:rPr>
        <w:t>River Research and Applications</w:t>
      </w:r>
      <w:r>
        <w:t xml:space="preserve"> 32 (7): 1517–29. </w:t>
      </w:r>
      <w:hyperlink r:id="rId32">
        <w:r w:rsidR="008C117A">
          <w:rPr>
            <w:rStyle w:val="Hyperlink"/>
          </w:rPr>
          <w:t>https://doi.org/10.1002/rra.3001</w:t>
        </w:r>
      </w:hyperlink>
      <w:r>
        <w:t>.</w:t>
      </w:r>
    </w:p>
    <w:p w14:paraId="4878949A" w14:textId="77777777" w:rsidR="008C117A" w:rsidRDefault="00000000">
      <w:pPr>
        <w:pStyle w:val="Bibliography"/>
      </w:pPr>
      <w:bookmarkStart w:id="133" w:name="ref-BunnArthingtonBasic2002"/>
      <w:bookmarkEnd w:id="132"/>
      <w:r>
        <w:t xml:space="preserve">Bunn, Stuart E., and Angela H. Arthington. 2002. “Basic Principles and Ecological Consequences of Altered Flow Regimes for Aquatic Biodiversity.” </w:t>
      </w:r>
      <w:r>
        <w:rPr>
          <w:i/>
          <w:iCs/>
        </w:rPr>
        <w:t>Environmental Management</w:t>
      </w:r>
      <w:r>
        <w:t xml:space="preserve"> 30 (4): 492–507. </w:t>
      </w:r>
      <w:hyperlink r:id="rId33">
        <w:r w:rsidR="008C117A">
          <w:rPr>
            <w:rStyle w:val="Hyperlink"/>
          </w:rPr>
          <w:t>https://doi.org/10.1007/s00267-002-2737-0</w:t>
        </w:r>
      </w:hyperlink>
      <w:r>
        <w:t>.</w:t>
      </w:r>
    </w:p>
    <w:p w14:paraId="54E9A1AC" w14:textId="77777777" w:rsidR="008C117A" w:rsidRDefault="00000000">
      <w:pPr>
        <w:pStyle w:val="Bibliography"/>
      </w:pPr>
      <w:bookmarkStart w:id="134" w:name="ref-BustardNarverAspects1975"/>
      <w:bookmarkEnd w:id="133"/>
      <w:r>
        <w:lastRenderedPageBreak/>
        <w:t xml:space="preserve">Bustard, David R., and David W. Narver. 1975. “Aspects Ofthe Winter Ecology of Juvenile Coho Sahnon (Oncorhynchus Kisutch) and Steelhead Trout (Salmo Gairdneri).” </w:t>
      </w:r>
      <w:r>
        <w:rPr>
          <w:i/>
          <w:iCs/>
        </w:rPr>
        <w:t>Journal of the Fisheries Resources Board of Canada</w:t>
      </w:r>
      <w:r>
        <w:t xml:space="preserve"> 32 (5): 667–80. </w:t>
      </w:r>
      <w:hyperlink r:id="rId34">
        <w:r w:rsidR="008C117A">
          <w:rPr>
            <w:rStyle w:val="Hyperlink"/>
          </w:rPr>
          <w:t>https://doi.org/10.1139/f75-086</w:t>
        </w:r>
      </w:hyperlink>
      <w:r>
        <w:t>.</w:t>
      </w:r>
    </w:p>
    <w:p w14:paraId="21EC3980" w14:textId="77777777" w:rsidR="008C117A" w:rsidRDefault="00000000">
      <w:pPr>
        <w:pStyle w:val="Bibliography"/>
      </w:pPr>
      <w:bookmarkStart w:id="135" w:name="X4d2fdf4f12a270021a07f7b3df19adbc41c3ac0"/>
      <w:bookmarkEnd w:id="134"/>
      <w:r>
        <w:t>California Department of Fish and Wildlife. 2015. “Recovery Strategy for California Coho Salmon Progress Report 2004 - 2012.”</w:t>
      </w:r>
    </w:p>
    <w:p w14:paraId="7E669A32" w14:textId="77777777" w:rsidR="008C117A" w:rsidRDefault="00000000">
      <w:pPr>
        <w:pStyle w:val="Bibliography"/>
      </w:pPr>
      <w:bookmarkStart w:id="136" w:name="Xb4d3db7e7294d8bf7c69eeac4e89233dc761402"/>
      <w:bookmarkEnd w:id="135"/>
      <w:r>
        <w:t>———. 2021. “Scott River Best Available Scientific Information for Instream Flow Criteria.”</w:t>
      </w:r>
    </w:p>
    <w:p w14:paraId="413660EE" w14:textId="77777777" w:rsidR="008C117A" w:rsidRDefault="00000000">
      <w:pPr>
        <w:pStyle w:val="Bibliography"/>
      </w:pPr>
      <w:bookmarkStart w:id="137" w:name="Xc89eae4adec15389bd12509e9457a9dc8c09d75"/>
      <w:bookmarkEnd w:id="136"/>
      <w:r>
        <w:t>California Department of Fish and Wildlife, NOAA-Fisheries, Scott River Water Trust, Siskiyou Resource Conservation District, and U.S. Forest Service - Klamath National Forest. 2015. “Cooperative Scott River Coho Rescue &amp; Relocation Effort: 2014 Drought Emergency.”</w:t>
      </w:r>
    </w:p>
    <w:p w14:paraId="5E317289" w14:textId="77777777" w:rsidR="008C117A" w:rsidRDefault="00000000">
      <w:pPr>
        <w:pStyle w:val="Bibliography"/>
      </w:pPr>
      <w:bookmarkStart w:id="138" w:name="Xc7de28470338271e612ca7edaa4f550e62517aa"/>
      <w:bookmarkEnd w:id="137"/>
      <w:r>
        <w:t>California Department of Water Resources. 2021. “Agricultural Land &amp; Water Use Estimates.” https://water.ca.gov/Programs/Water-Use-And-Efficiency/Land-And-Water-Use/Agricultural-Land-And-Water-Use-Estimates.</w:t>
      </w:r>
    </w:p>
    <w:p w14:paraId="2A03D713" w14:textId="77777777" w:rsidR="008C117A" w:rsidRDefault="00000000">
      <w:pPr>
        <w:pStyle w:val="Bibliography"/>
      </w:pPr>
      <w:bookmarkStart w:id="139" w:name="ref-CartwrightEtAlPutting2017"/>
      <w:bookmarkEnd w:id="138"/>
      <w:r>
        <w:t xml:space="preserve">Cartwright, Jennifer, Casey Caldwell, Steven Nebiker, and Rodney Knight. 2017. “Putting Flow–Ecology Relationships into Practice: A Decision-Support System to Assess Fish Community Response to Water-Management Scenarios.” </w:t>
      </w:r>
      <w:r>
        <w:rPr>
          <w:i/>
          <w:iCs/>
        </w:rPr>
        <w:t>Water</w:t>
      </w:r>
      <w:r>
        <w:t xml:space="preserve"> 9 (3): 196. </w:t>
      </w:r>
      <w:hyperlink r:id="rId35">
        <w:r w:rsidR="008C117A">
          <w:rPr>
            <w:rStyle w:val="Hyperlink"/>
          </w:rPr>
          <w:t>https://doi.org/10.3390/w9030196</w:t>
        </w:r>
      </w:hyperlink>
      <w:r>
        <w:t>.</w:t>
      </w:r>
    </w:p>
    <w:p w14:paraId="705EBD8E" w14:textId="77777777" w:rsidR="008C117A" w:rsidRDefault="00000000">
      <w:pPr>
        <w:pStyle w:val="Bibliography"/>
      </w:pPr>
      <w:bookmarkStart w:id="140" w:name="ref-CatfordEtAlSpecies2014"/>
      <w:bookmarkEnd w:id="139"/>
      <w:r>
        <w:t xml:space="preserve">Catford, Jane A., William K. Morris, Peter A. Vesk, Christopher J. Gippel, and Barbara J. Downes. 2014. “Species and Environmental Characteristics Point to Flow Regulation and Drought as Drivers of Riparian Plant Invasion.” Edited by Jeffrey Diez. </w:t>
      </w:r>
      <w:r>
        <w:rPr>
          <w:i/>
          <w:iCs/>
        </w:rPr>
        <w:t>Diversity and Distributions</w:t>
      </w:r>
      <w:r>
        <w:t xml:space="preserve"> 20 (9): 1084–96. </w:t>
      </w:r>
      <w:hyperlink r:id="rId36">
        <w:r w:rsidR="008C117A">
          <w:rPr>
            <w:rStyle w:val="Hyperlink"/>
          </w:rPr>
          <w:t>https://doi.org/10.1111/ddi.12225</w:t>
        </w:r>
      </w:hyperlink>
      <w:r>
        <w:t>.</w:t>
      </w:r>
    </w:p>
    <w:p w14:paraId="7D9ADFA0" w14:textId="77777777" w:rsidR="008C117A" w:rsidRDefault="00000000">
      <w:pPr>
        <w:pStyle w:val="Bibliography"/>
      </w:pPr>
      <w:bookmarkStart w:id="141" w:name="ref-ChowdhuryDriverEcohydrological2007"/>
      <w:bookmarkEnd w:id="140"/>
      <w:r>
        <w:t xml:space="preserve">Chowdhury, Shahadat, and Patrick Driver. 2007. “An Ecohydrological Model of Waterbird Nesting Events to Altered Floodplain Hydrology.” In </w:t>
      </w:r>
      <w:r>
        <w:rPr>
          <w:i/>
          <w:iCs/>
        </w:rPr>
        <w:t>MODSIM 2007 International Congress on Modelling and Simulation</w:t>
      </w:r>
      <w:r>
        <w:t>, 2896–2902. Modeling and Simulation Society of Australia and New Zealand.</w:t>
      </w:r>
    </w:p>
    <w:p w14:paraId="398204D2" w14:textId="77777777" w:rsidR="008C117A" w:rsidRDefault="00000000">
      <w:pPr>
        <w:pStyle w:val="Bibliography"/>
      </w:pPr>
      <w:bookmarkStart w:id="142" w:name="Xbd894a34aa7caa3ce113d33f91ed72eebbf346b"/>
      <w:bookmarkEnd w:id="141"/>
      <w:r>
        <w:t>Coordinated Resource Management Planning Committee, and Scott River Watershed Council. 2000. “FINAL REPORT.”</w:t>
      </w:r>
    </w:p>
    <w:p w14:paraId="4BFFC454" w14:textId="77777777" w:rsidR="008C117A" w:rsidRDefault="00000000">
      <w:pPr>
        <w:pStyle w:val="Bibliography"/>
      </w:pPr>
      <w:bookmarkStart w:id="143" w:name="ref-DaneshvarEtAlResponse2017"/>
      <w:bookmarkEnd w:id="142"/>
      <w:r>
        <w:t xml:space="preserve">Daneshvar, Fariborz, Amir Pouyan Nejadhashemi, Matthew R. Herman, and Mohammad Abouali. 2017. “Response of Benthic Macroinvertebrate Communities to Climate Change.” </w:t>
      </w:r>
      <w:r>
        <w:rPr>
          <w:i/>
          <w:iCs/>
        </w:rPr>
        <w:t>Ecohydrology &amp; Hydrobiology</w:t>
      </w:r>
      <w:r>
        <w:t xml:space="preserve"> 17 (1): 63–72. </w:t>
      </w:r>
      <w:hyperlink r:id="rId37">
        <w:r w:rsidR="008C117A">
          <w:rPr>
            <w:rStyle w:val="Hyperlink"/>
          </w:rPr>
          <w:t>https://doi.org/10.1016/j.ecohyd.2016.12.002</w:t>
        </w:r>
      </w:hyperlink>
      <w:r>
        <w:t>.</w:t>
      </w:r>
    </w:p>
    <w:p w14:paraId="2E1BB4C4" w14:textId="77777777" w:rsidR="008C117A" w:rsidRDefault="00000000">
      <w:pPr>
        <w:pStyle w:val="Bibliography"/>
      </w:pPr>
      <w:bookmarkStart w:id="144" w:name="ref-DeWeberPetersonComparing2020"/>
      <w:bookmarkEnd w:id="143"/>
      <w:r>
        <w:t xml:space="preserve">DeWeber, J. Tyrell, and James T. Peterson. 2020. “Comparing Environmental Flow Implementation Options with Structured Decision Making: Case Study from the Willamette River, Oregon.” </w:t>
      </w:r>
      <w:r>
        <w:rPr>
          <w:i/>
          <w:iCs/>
        </w:rPr>
        <w:t>JAWRA Journal of the American Water Resources Association</w:t>
      </w:r>
      <w:r>
        <w:t xml:space="preserve"> 56 (4): 599–614. </w:t>
      </w:r>
      <w:hyperlink r:id="rId38">
        <w:r w:rsidR="008C117A">
          <w:rPr>
            <w:rStyle w:val="Hyperlink"/>
          </w:rPr>
          <w:t>https://doi.org/10.1111/1752-1688.12845</w:t>
        </w:r>
      </w:hyperlink>
      <w:r>
        <w:t>.</w:t>
      </w:r>
    </w:p>
    <w:p w14:paraId="77F28C68" w14:textId="77777777" w:rsidR="008C117A" w:rsidRDefault="00000000">
      <w:pPr>
        <w:pStyle w:val="Bibliography"/>
      </w:pPr>
      <w:bookmarkStart w:id="145" w:name="ref-DormannEtAlCollinearity2013"/>
      <w:bookmarkEnd w:id="144"/>
      <w:r>
        <w:t xml:space="preserve">Dormann, Carsten F., Jane Elith, Sven Bacher, Carsten Buchmann, Gudrun Carl, Gabriel Carré, Jaime R. García Marquéz, et al. 2013. “Collinearity: A Review of Methods to Deal </w:t>
      </w:r>
      <w:r>
        <w:lastRenderedPageBreak/>
        <w:t xml:space="preserve">with It and a Simulation Study Evaluating Their Performance.” </w:t>
      </w:r>
      <w:r>
        <w:rPr>
          <w:i/>
          <w:iCs/>
        </w:rPr>
        <w:t>Ecography</w:t>
      </w:r>
      <w:r>
        <w:t xml:space="preserve"> 36 (1): 27–46. </w:t>
      </w:r>
      <w:hyperlink r:id="rId39">
        <w:r w:rsidR="008C117A">
          <w:rPr>
            <w:rStyle w:val="Hyperlink"/>
          </w:rPr>
          <w:t>https://doi.org/10.1111/j.1600-0587.2012.07348.x</w:t>
        </w:r>
      </w:hyperlink>
      <w:r>
        <w:t>.</w:t>
      </w:r>
    </w:p>
    <w:p w14:paraId="2F015D61" w14:textId="77777777" w:rsidR="008C117A" w:rsidRDefault="00000000">
      <w:pPr>
        <w:pStyle w:val="Bibliography"/>
      </w:pPr>
      <w:bookmarkStart w:id="146" w:name="ref-DrakeEtAlAnalysis2000"/>
      <w:bookmarkEnd w:id="145"/>
      <w:r>
        <w:t xml:space="preserve">Drake, Daniel J., Kenneth W. Tate, and Harry Carlson. 2000. “Analysis Shows Climate-Caused Decreases in Scott River Fall Flows.” </w:t>
      </w:r>
      <w:r>
        <w:rPr>
          <w:i/>
          <w:iCs/>
        </w:rPr>
        <w:t>California Agriculture</w:t>
      </w:r>
      <w:r>
        <w:t xml:space="preserve"> 54 (6): 46–49. </w:t>
      </w:r>
      <w:hyperlink r:id="rId40">
        <w:r w:rsidR="008C117A">
          <w:rPr>
            <w:rStyle w:val="Hyperlink"/>
          </w:rPr>
          <w:t>https://doi.org/10.3733/ca.v054n06p46</w:t>
        </w:r>
      </w:hyperlink>
      <w:r>
        <w:t>.</w:t>
      </w:r>
    </w:p>
    <w:p w14:paraId="626825C8" w14:textId="77777777" w:rsidR="008C117A" w:rsidRDefault="00000000">
      <w:pPr>
        <w:pStyle w:val="Bibliography"/>
      </w:pPr>
      <w:bookmarkStart w:id="147" w:name="X1e3366df7e42f0cffda08f0beeb6f1e52bac819"/>
      <w:bookmarkEnd w:id="146"/>
      <w:r>
        <w:t xml:space="preserve">Escobar-Arias, M. I., and Gregory B. Pasternack. 2010. “A Hydrogeomorphic Dynamics Approach to Assess in-Stream Ecological Functionality Using the Functional Flows Model, Part 1—Model Characteristics.” </w:t>
      </w:r>
      <w:r>
        <w:rPr>
          <w:i/>
          <w:iCs/>
        </w:rPr>
        <w:t>River Research and Applications</w:t>
      </w:r>
      <w:r>
        <w:t xml:space="preserve"> 26 (9): 1103–28. </w:t>
      </w:r>
      <w:hyperlink r:id="rId41">
        <w:r w:rsidR="008C117A">
          <w:rPr>
            <w:rStyle w:val="Hyperlink"/>
          </w:rPr>
          <w:t>https://doi.org/10.1002/rra.1316</w:t>
        </w:r>
      </w:hyperlink>
      <w:r>
        <w:t>.</w:t>
      </w:r>
    </w:p>
    <w:p w14:paraId="507E57CD" w14:textId="77777777" w:rsidR="008C117A" w:rsidRDefault="00000000">
      <w:pPr>
        <w:pStyle w:val="Bibliography"/>
      </w:pPr>
      <w:bookmarkStart w:id="148" w:name="ref-FogliaEtAlScott2013"/>
      <w:bookmarkEnd w:id="147"/>
      <w:r>
        <w:t>Foglia, Laura, Alison McNally, Courtney Hall, Lauren Ledesma, Ryan Hines, and Thomas Harter. 2013. “Scott Valley Integrated Hydrologic Model: Data Collection, Analysis, and Water Budget.” Davis, CA: North Coast Regional Water Quality Control Board.</w:t>
      </w:r>
    </w:p>
    <w:p w14:paraId="19FB2DC4" w14:textId="77777777" w:rsidR="008C117A" w:rsidRDefault="00000000">
      <w:pPr>
        <w:pStyle w:val="Bibliography"/>
      </w:pPr>
      <w:bookmarkStart w:id="149" w:name="ref-FranklinScott2012"/>
      <w:bookmarkEnd w:id="148"/>
      <w:r>
        <w:t>Franklin, Tom. 2012. “Scott River Adult Coho Spawning Ground Surveys 2011 Season.” Etna, CA: Siskiyou Resource Conservation District.</w:t>
      </w:r>
    </w:p>
    <w:p w14:paraId="541766F5" w14:textId="77777777" w:rsidR="008C117A" w:rsidRDefault="00000000">
      <w:pPr>
        <w:pStyle w:val="Bibliography"/>
      </w:pPr>
      <w:bookmarkStart w:id="150" w:name="ref-FriedmanEtAlRegularization2010"/>
      <w:bookmarkEnd w:id="149"/>
      <w:r>
        <w:t xml:space="preserve">Friedman, Jerome, Trevor Hastie, and Robert Tibshirani. 2010. “Regularization Paths for Generalized Linear Models via Coordinate Descent.” </w:t>
      </w:r>
      <w:r>
        <w:rPr>
          <w:i/>
          <w:iCs/>
        </w:rPr>
        <w:t>Journal of Statistical Software</w:t>
      </w:r>
      <w:r>
        <w:t xml:space="preserve"> 33 (1). </w:t>
      </w:r>
      <w:hyperlink r:id="rId42">
        <w:r w:rsidR="008C117A">
          <w:rPr>
            <w:rStyle w:val="Hyperlink"/>
          </w:rPr>
          <w:t>https://doi.org/10.18637/jss.v033.i01</w:t>
        </w:r>
      </w:hyperlink>
      <w:r>
        <w:t>.</w:t>
      </w:r>
    </w:p>
    <w:p w14:paraId="20D5AC08" w14:textId="77777777" w:rsidR="008C117A" w:rsidRDefault="00000000">
      <w:pPr>
        <w:pStyle w:val="Bibliography"/>
      </w:pPr>
      <w:bookmarkStart w:id="151" w:name="ref-GaoEtAlHydrological2020"/>
      <w:bookmarkEnd w:id="150"/>
      <w:r>
        <w:t xml:space="preserve">Gao, Ye, Yong-hong Xie, and Dong-sheng Zou. 2020. “Hydrological Regime Change and Its Ecological Responses in East Dongting Lake, China.” </w:t>
      </w:r>
      <w:r>
        <w:rPr>
          <w:i/>
          <w:iCs/>
        </w:rPr>
        <w:t>Ecohydrology &amp; Hydrobiology</w:t>
      </w:r>
      <w:r>
        <w:t xml:space="preserve"> 20 (1): 142–50. </w:t>
      </w:r>
      <w:hyperlink r:id="rId43">
        <w:r w:rsidR="008C117A">
          <w:rPr>
            <w:rStyle w:val="Hyperlink"/>
          </w:rPr>
          <w:t>https://doi.org/10.1016/j.ecohyd.2019.07.003</w:t>
        </w:r>
      </w:hyperlink>
      <w:r>
        <w:t>.</w:t>
      </w:r>
    </w:p>
    <w:p w14:paraId="40357F61" w14:textId="77777777" w:rsidR="008C117A" w:rsidRDefault="00000000">
      <w:pPr>
        <w:pStyle w:val="Bibliography"/>
      </w:pPr>
      <w:bookmarkStart w:id="152" w:name="ref-GranthamEtAlMaking2020"/>
      <w:bookmarkEnd w:id="151"/>
      <w:r>
        <w:t>Grantham, Ted, Jeffrey Mount, Eric D Stein, and Sarah M. Yarnell. 2020. “Making the Most of Water for the Environment: A Functional Flows Approach for California’s Rivers.” Public Policy Institute of California.</w:t>
      </w:r>
    </w:p>
    <w:p w14:paraId="5F648939" w14:textId="77777777" w:rsidR="008C117A" w:rsidRDefault="00000000">
      <w:pPr>
        <w:pStyle w:val="Bibliography"/>
      </w:pPr>
      <w:bookmarkStart w:id="153" w:name="ref-GrootMargolisLife1991"/>
      <w:bookmarkEnd w:id="152"/>
      <w:r>
        <w:t xml:space="preserve">Groot, Cornelis, and Leo Margolis, eds. 1991. “Life History of Chinook Salmon (Onchorhynchus Tshawytscha).” In </w:t>
      </w:r>
      <w:r>
        <w:rPr>
          <w:i/>
          <w:iCs/>
        </w:rPr>
        <w:t>Pacific Salmon Life Histories</w:t>
      </w:r>
      <w:r>
        <w:t>. Vancouver: UBC Press.</w:t>
      </w:r>
    </w:p>
    <w:p w14:paraId="2EF13982" w14:textId="77777777" w:rsidR="008C117A" w:rsidRDefault="00000000">
      <w:pPr>
        <w:pStyle w:val="Bibliography"/>
      </w:pPr>
      <w:bookmarkStart w:id="154" w:name="ref-GuareschiEtAlHow2014"/>
      <w:bookmarkEnd w:id="153"/>
      <w:r>
        <w:t xml:space="preserve">Guareschi, S., A. Laini, E. Racchetti, T. Bo, S. Fenoglio, and M. Bartoli. 2014. “How Do Hydromorphological Constraints and Regulated Flows Govern Macroinvertebrate Communities Along an Entire Lowland River?” </w:t>
      </w:r>
      <w:r>
        <w:rPr>
          <w:i/>
          <w:iCs/>
        </w:rPr>
        <w:t>Ecohydrology</w:t>
      </w:r>
      <w:r>
        <w:t xml:space="preserve"> 7 (2): 366–77. </w:t>
      </w:r>
      <w:hyperlink r:id="rId44">
        <w:r w:rsidR="008C117A">
          <w:rPr>
            <w:rStyle w:val="Hyperlink"/>
          </w:rPr>
          <w:t>https://doi.org/10.1002/eco.1354</w:t>
        </w:r>
      </w:hyperlink>
      <w:r>
        <w:t>.</w:t>
      </w:r>
    </w:p>
    <w:p w14:paraId="7737F5FB" w14:textId="77777777" w:rsidR="008C117A" w:rsidRDefault="00000000">
      <w:pPr>
        <w:pStyle w:val="Bibliography"/>
      </w:pPr>
      <w:bookmarkStart w:id="155" w:name="ref-GuedesEtAlArtificial2020"/>
      <w:bookmarkEnd w:id="154"/>
      <w:r>
        <w:t xml:space="preserve">Guedes, Gustavo Henrique Soares, Tailan Moretti Mattos, Geysa Da Silva Camilo, Wagner Uehara, Débora Lisandra De Paiva Ferreira, and Francisco Gerson Araújo. 2020. “Artificial Flow Regime Promotes Abiotic and Biotic Gradients: Testing the Concept of Longitudinal Zonation in an Off-River Reservoir.” </w:t>
      </w:r>
      <w:r>
        <w:rPr>
          <w:i/>
          <w:iCs/>
        </w:rPr>
        <w:t>Ecohydrology &amp; Hydrobiology</w:t>
      </w:r>
      <w:r>
        <w:t xml:space="preserve"> 20 (2): 256–64. </w:t>
      </w:r>
      <w:hyperlink r:id="rId45">
        <w:r w:rsidR="008C117A">
          <w:rPr>
            <w:rStyle w:val="Hyperlink"/>
          </w:rPr>
          <w:t>https://doi.org/10.1016/j.ecohyd.2020.02.002</w:t>
        </w:r>
      </w:hyperlink>
      <w:r>
        <w:t>.</w:t>
      </w:r>
    </w:p>
    <w:p w14:paraId="38E4A282" w14:textId="77777777" w:rsidR="008C117A" w:rsidRDefault="00000000">
      <w:pPr>
        <w:pStyle w:val="Bibliography"/>
      </w:pPr>
      <w:bookmarkStart w:id="156" w:name="ref-HainEtAlUsing2018"/>
      <w:bookmarkEnd w:id="155"/>
      <w:r>
        <w:t xml:space="preserve">Hain, Ernie F., Jonathan G. Kennen, Peter V. Caldwell, Stacy A. C. Nelson, Ge Sun, and Steven G. McNulty. 2018. “Using Regional Scale Flow–Ecology Modeling to Identify </w:t>
      </w:r>
      <w:r>
        <w:lastRenderedPageBreak/>
        <w:t xml:space="preserve">Catchments Where Fish Assemblages Are Most Vulnerable to Changes in Water Availability.” </w:t>
      </w:r>
      <w:r>
        <w:rPr>
          <w:i/>
          <w:iCs/>
        </w:rPr>
        <w:t>Freshwater Biology</w:t>
      </w:r>
      <w:r>
        <w:t xml:space="preserve"> 63 (8): 928–45. </w:t>
      </w:r>
      <w:hyperlink r:id="rId46">
        <w:r w:rsidR="008C117A">
          <w:rPr>
            <w:rStyle w:val="Hyperlink"/>
          </w:rPr>
          <w:t>https://doi.org/10.1111/fwb.13048</w:t>
        </w:r>
      </w:hyperlink>
      <w:r>
        <w:t>.</w:t>
      </w:r>
    </w:p>
    <w:p w14:paraId="363B26AD" w14:textId="77777777" w:rsidR="008C117A" w:rsidRDefault="00000000">
      <w:pPr>
        <w:pStyle w:val="Bibliography"/>
      </w:pPr>
      <w:bookmarkStart w:id="157" w:name="ref-HaleEtAlMy2023"/>
      <w:bookmarkEnd w:id="156"/>
      <w:r>
        <w:t xml:space="preserve">Hale, Robin, Jian D. L. Yen, Charles R. Todd, Ivor G. Stuart, Henry F. Wootton, Jason D. Thiem, John D. Koehn, et al. 2023. “Is My Model Fit for Purpose? Validating a Population Model for Predicting Freshwater Fish Responses to Flow Management.” </w:t>
      </w:r>
      <w:r>
        <w:rPr>
          <w:i/>
          <w:iCs/>
        </w:rPr>
        <w:t>Ecosphere</w:t>
      </w:r>
      <w:r>
        <w:t xml:space="preserve"> 14 (9): e4660. </w:t>
      </w:r>
      <w:hyperlink r:id="rId47">
        <w:r w:rsidR="008C117A">
          <w:rPr>
            <w:rStyle w:val="Hyperlink"/>
          </w:rPr>
          <w:t>https://doi.org/10.1002/ecs2.4660</w:t>
        </w:r>
      </w:hyperlink>
      <w:r>
        <w:t>.</w:t>
      </w:r>
    </w:p>
    <w:p w14:paraId="16477F56" w14:textId="77777777" w:rsidR="008C117A" w:rsidRDefault="00000000">
      <w:pPr>
        <w:pStyle w:val="Bibliography"/>
      </w:pPr>
      <w:bookmarkStart w:id="158" w:name="ref-HanEtAlEcohydrological2015"/>
      <w:bookmarkEnd w:id="157"/>
      <w:r>
        <w:t xml:space="preserve">Han, Ming, Chengyi Zhao, Gary Feng, Markus Disse, Fengzhi Shi, and Juyan Li. 2015. “An Eco-Hydrological Approach to Predicting Regional Vegetation and Groundwater Response to Ecological Water Conveyance in Dryland Riparian Ecosystems.” </w:t>
      </w:r>
      <w:r>
        <w:rPr>
          <w:i/>
          <w:iCs/>
        </w:rPr>
        <w:t>Quaternary International</w:t>
      </w:r>
      <w:r>
        <w:t xml:space="preserve"> 380–381 (September): 224–36. </w:t>
      </w:r>
      <w:hyperlink r:id="rId48">
        <w:r w:rsidR="008C117A">
          <w:rPr>
            <w:rStyle w:val="Hyperlink"/>
          </w:rPr>
          <w:t>https://doi.org/10.1016/j.quaint.2015.02.032</w:t>
        </w:r>
      </w:hyperlink>
      <w:r>
        <w:t>.</w:t>
      </w:r>
    </w:p>
    <w:p w14:paraId="4FECBA77" w14:textId="77777777" w:rsidR="008C117A" w:rsidRDefault="00000000">
      <w:pPr>
        <w:pStyle w:val="Bibliography"/>
      </w:pPr>
      <w:bookmarkStart w:id="159" w:name="ref-HarterHinesSCOTT2008"/>
      <w:bookmarkEnd w:id="158"/>
      <w:r>
        <w:t>Harter, Thomas, and Ryan Hines. 2008. “SCOTT VALLEY COMMUNITY GROUNDWATER STUDY PLAN.” University of California, Davis.</w:t>
      </w:r>
    </w:p>
    <w:p w14:paraId="47BA5839" w14:textId="77777777" w:rsidR="008C117A" w:rsidRDefault="00000000">
      <w:pPr>
        <w:pStyle w:val="Bibliography"/>
      </w:pPr>
      <w:bookmarkStart w:id="160" w:name="ref-HerbstEtAlDrought2019"/>
      <w:bookmarkEnd w:id="159"/>
      <w:r>
        <w:t xml:space="preserve">Herbst, David B., Scott D. Cooper, Robert Bruce Medhurst, Sheila W. Wiseman, and Carolyn T. Hunsaker. 2019. “Drought Ecohydrology Alters the Structure and Function of Benthic Invertebrate Communities in Mountain Streams.” </w:t>
      </w:r>
      <w:r>
        <w:rPr>
          <w:i/>
          <w:iCs/>
        </w:rPr>
        <w:t>Freshwater Biology</w:t>
      </w:r>
      <w:r>
        <w:t xml:space="preserve"> 64 (5): 886–902. </w:t>
      </w:r>
      <w:hyperlink r:id="rId49">
        <w:r w:rsidR="008C117A">
          <w:rPr>
            <w:rStyle w:val="Hyperlink"/>
          </w:rPr>
          <w:t>https://doi.org/10.1111/fwb.13270</w:t>
        </w:r>
      </w:hyperlink>
      <w:r>
        <w:t>.</w:t>
      </w:r>
    </w:p>
    <w:p w14:paraId="52D75940" w14:textId="77777777" w:rsidR="008C117A" w:rsidRDefault="00000000">
      <w:pPr>
        <w:pStyle w:val="Bibliography"/>
      </w:pPr>
      <w:bookmarkStart w:id="161" w:name="ref-HuntEtAlOceanic1999"/>
      <w:bookmarkEnd w:id="160"/>
      <w:r>
        <w:t xml:space="preserve">Hunt, Sharon L, Timothy J Mulligan, and Kenichiro Komori. 1999. “Oceanic Feeding Habits of Chinook Salmon, Oncorhynchus Tshawytscha, Off Northern Californi.” </w:t>
      </w:r>
      <w:r>
        <w:rPr>
          <w:i/>
          <w:iCs/>
        </w:rPr>
        <w:t>Fishery Bulletin</w:t>
      </w:r>
      <w:r>
        <w:t xml:space="preserve"> 97 (3): 717–21.</w:t>
      </w:r>
    </w:p>
    <w:p w14:paraId="2A87BE39" w14:textId="77777777" w:rsidR="008C117A" w:rsidRDefault="00000000">
      <w:pPr>
        <w:pStyle w:val="Bibliography"/>
      </w:pPr>
      <w:bookmarkStart w:id="162" w:name="ref-JagerThinking2014"/>
      <w:bookmarkEnd w:id="161"/>
      <w:r>
        <w:t xml:space="preserve">Jager, Henriette I. 2014. “Thinking Outside the Channel: Timing Pulse Flows to Benefit Salmon via Indirect Pathways.” </w:t>
      </w:r>
      <w:r>
        <w:rPr>
          <w:i/>
          <w:iCs/>
        </w:rPr>
        <w:t>Ecological Modelling</w:t>
      </w:r>
      <w:r>
        <w:t xml:space="preserve"> 273 (February): 117–27. </w:t>
      </w:r>
      <w:hyperlink r:id="rId50">
        <w:r w:rsidR="008C117A">
          <w:rPr>
            <w:rStyle w:val="Hyperlink"/>
          </w:rPr>
          <w:t>https://doi.org/10.1016/j.ecolmodel.2013.11.007</w:t>
        </w:r>
      </w:hyperlink>
      <w:r>
        <w:t>.</w:t>
      </w:r>
    </w:p>
    <w:p w14:paraId="34995F9C" w14:textId="77777777" w:rsidR="008C117A" w:rsidRDefault="00000000">
      <w:pPr>
        <w:pStyle w:val="Bibliography"/>
      </w:pPr>
      <w:bookmarkStart w:id="163" w:name="ref-JagerRoseDesigning2003"/>
      <w:bookmarkEnd w:id="162"/>
      <w:r>
        <w:t xml:space="preserve">Jager, Henriette I., and Kenneth A. Rose. 2003. “Designing Optimal Flow Patterns for Fall Chinook Salmon in a Central Valley, California, River.” </w:t>
      </w:r>
      <w:r>
        <w:rPr>
          <w:i/>
          <w:iCs/>
        </w:rPr>
        <w:t>North American Journal of Fisheries Management</w:t>
      </w:r>
      <w:r>
        <w:t xml:space="preserve"> 23 (1): 1–21. </w:t>
      </w:r>
      <w:hyperlink r:id="rId51">
        <w:r w:rsidR="008C117A">
          <w:rPr>
            <w:rStyle w:val="Hyperlink"/>
          </w:rPr>
          <w:t>https://doi.org/10.1577/1548-8675(2003)023&lt;0001:DOFPFF&gt;2.0.CO;2</w:t>
        </w:r>
      </w:hyperlink>
      <w:r>
        <w:t>.</w:t>
      </w:r>
    </w:p>
    <w:p w14:paraId="7AF5A169" w14:textId="77777777" w:rsidR="008C117A" w:rsidRDefault="00000000">
      <w:pPr>
        <w:pStyle w:val="Bibliography"/>
      </w:pPr>
      <w:bookmarkStart w:id="164" w:name="ref-JagerSmithSustainable2008"/>
      <w:bookmarkEnd w:id="163"/>
      <w:r>
        <w:t xml:space="preserve">Jager, Henriette I., and Brennan T. Smith. 2008. “Sustainable Reservoir Operation: Can We Generate Hydropower and Preserve Ecosystem Values?” </w:t>
      </w:r>
      <w:r>
        <w:rPr>
          <w:i/>
          <w:iCs/>
        </w:rPr>
        <w:t>River Research and Applications</w:t>
      </w:r>
      <w:r>
        <w:t xml:space="preserve"> 24 (3): 340–52. </w:t>
      </w:r>
      <w:hyperlink r:id="rId52">
        <w:r w:rsidR="008C117A">
          <w:rPr>
            <w:rStyle w:val="Hyperlink"/>
          </w:rPr>
          <w:t>https://doi.org/10.1002/rra.1069</w:t>
        </w:r>
      </w:hyperlink>
      <w:r>
        <w:t>.</w:t>
      </w:r>
    </w:p>
    <w:p w14:paraId="3C3E2CC2" w14:textId="77777777" w:rsidR="008C117A" w:rsidRDefault="00000000">
      <w:pPr>
        <w:pStyle w:val="Bibliography"/>
      </w:pPr>
      <w:bookmarkStart w:id="165" w:name="ref-JamesEtAlIntroduction2013"/>
      <w:bookmarkEnd w:id="164"/>
      <w:r>
        <w:t xml:space="preserve">James, Gareth, Daniela Witten, Trevor Hastie, and Robert Tibshirani. 2013. </w:t>
      </w:r>
      <w:r>
        <w:rPr>
          <w:i/>
          <w:iCs/>
        </w:rPr>
        <w:t>An Introduction to Statistical Learning</w:t>
      </w:r>
      <w:r>
        <w:t xml:space="preserve">. Vol. 103. Springer Texts in Statistics. New York, NY: Springer New York. </w:t>
      </w:r>
      <w:hyperlink r:id="rId53">
        <w:r w:rsidR="008C117A">
          <w:rPr>
            <w:rStyle w:val="Hyperlink"/>
          </w:rPr>
          <w:t>https://doi.org/10.1007/978-1-4614-7138-7</w:t>
        </w:r>
      </w:hyperlink>
      <w:r>
        <w:t>.</w:t>
      </w:r>
    </w:p>
    <w:p w14:paraId="3847F2CE" w14:textId="77777777" w:rsidR="008C117A" w:rsidRDefault="00000000">
      <w:pPr>
        <w:pStyle w:val="Bibliography"/>
      </w:pPr>
      <w:bookmarkStart w:id="166" w:name="ref-KelsonCarlsonPrecipitation2019"/>
      <w:bookmarkEnd w:id="165"/>
      <w:r>
        <w:t xml:space="preserve">Kelson, Suzanne J., and Stephanie M. Carlson. 2019. “Do Precipitation Extremes Drive Growth and Migration Timing of a Pacific Salmonid Fish in Mediterranean-Climate Streams?” </w:t>
      </w:r>
      <w:r>
        <w:rPr>
          <w:i/>
          <w:iCs/>
        </w:rPr>
        <w:t>Ecosphere</w:t>
      </w:r>
      <w:r>
        <w:t xml:space="preserve"> 10 (3): e02618. </w:t>
      </w:r>
      <w:hyperlink r:id="rId54">
        <w:r w:rsidR="008C117A">
          <w:rPr>
            <w:rStyle w:val="Hyperlink"/>
          </w:rPr>
          <w:t>https://doi.org/10.1002/ecs2.2618</w:t>
        </w:r>
      </w:hyperlink>
      <w:r>
        <w:t>.</w:t>
      </w:r>
    </w:p>
    <w:p w14:paraId="3B3AAAFE" w14:textId="77777777" w:rsidR="008C117A" w:rsidRDefault="00000000">
      <w:pPr>
        <w:pStyle w:val="Bibliography"/>
      </w:pPr>
      <w:bookmarkStart w:id="167" w:name="ref-KevicEtAlEffects2018"/>
      <w:bookmarkEnd w:id="166"/>
      <w:r>
        <w:lastRenderedPageBreak/>
        <w:t xml:space="preserve">Kevic, Maja, Johannes Ortlepp, Uta Mürle, and Christopher T. Robinson. 2018. “Effects of Experimental Floods in Two Rivers with Contrasting Valley Morphologies.” </w:t>
      </w:r>
      <w:r>
        <w:rPr>
          <w:i/>
          <w:iCs/>
        </w:rPr>
        <w:t>Fundamental and Applied Limnology</w:t>
      </w:r>
      <w:r>
        <w:t xml:space="preserve"> 192 (2): 145–60. </w:t>
      </w:r>
      <w:hyperlink r:id="rId55">
        <w:r w:rsidR="008C117A">
          <w:rPr>
            <w:rStyle w:val="Hyperlink"/>
          </w:rPr>
          <w:t>https://doi.org/10.1127/fal/2018/1177</w:t>
        </w:r>
      </w:hyperlink>
      <w:r>
        <w:t>.</w:t>
      </w:r>
    </w:p>
    <w:p w14:paraId="54BEAA2A" w14:textId="77777777" w:rsidR="008C117A" w:rsidRDefault="00000000">
      <w:pPr>
        <w:pStyle w:val="Bibliography"/>
      </w:pPr>
      <w:bookmarkStart w:id="168" w:name="ref-KnechtleGiudice20192020"/>
      <w:bookmarkEnd w:id="167"/>
      <w:r>
        <w:t>Knechtle, Morgan, and Domenic Giudice. 2020. “2019 SCOTT RIVER SALMON STUDIES FINAL REPORT.” California Department of Fish and Wildlife.</w:t>
      </w:r>
    </w:p>
    <w:p w14:paraId="3192E992" w14:textId="77777777" w:rsidR="008C117A" w:rsidRDefault="00000000">
      <w:pPr>
        <w:pStyle w:val="Bibliography"/>
      </w:pPr>
      <w:bookmarkStart w:id="169" w:name="ref-KnechtleGiudice20222023"/>
      <w:bookmarkEnd w:id="168"/>
      <w:r>
        <w:t>———. 2023. “2022 SCOTT RIVER SALMON STUDIES FINAL REPORT.” Yreka, CA: California Department of Fish and Wildlife.</w:t>
      </w:r>
    </w:p>
    <w:p w14:paraId="6C17577C" w14:textId="77777777" w:rsidR="008C117A" w:rsidRDefault="00000000">
      <w:pPr>
        <w:pStyle w:val="Bibliography"/>
      </w:pPr>
      <w:bookmarkStart w:id="170" w:name="ref-KonradEtAlLargescale2011"/>
      <w:bookmarkEnd w:id="169"/>
      <w:r>
        <w:t xml:space="preserve">Konrad, Christopher P., Julian D. Olden, David A. Lytle, Theodore S. Melis, John C. Schmidt, Erin N. Bray, Mary C. Freeman, et al. 2011. “Large-Scale Flow Experiments for Managing River Systems.” </w:t>
      </w:r>
      <w:r>
        <w:rPr>
          <w:i/>
          <w:iCs/>
        </w:rPr>
        <w:t>BioScience</w:t>
      </w:r>
      <w:r>
        <w:t xml:space="preserve"> 61 (12): 948–59. </w:t>
      </w:r>
      <w:hyperlink r:id="rId56">
        <w:r w:rsidR="008C117A">
          <w:rPr>
            <w:rStyle w:val="Hyperlink"/>
          </w:rPr>
          <w:t>https://doi.org/10.1525/bio.2011.61.12.5</w:t>
        </w:r>
      </w:hyperlink>
      <w:r>
        <w:t>.</w:t>
      </w:r>
    </w:p>
    <w:p w14:paraId="56841AE5" w14:textId="77777777" w:rsidR="008C117A" w:rsidRDefault="00000000">
      <w:pPr>
        <w:pStyle w:val="Bibliography"/>
      </w:pPr>
      <w:bookmarkStart w:id="171" w:name="ref-KoubaHarterSeasonal2024"/>
      <w:bookmarkEnd w:id="170"/>
      <w:r>
        <w:t xml:space="preserve">Kouba, Claire, and Thomas Harter. 2024. “Seasonal Prediction of End-of-Dry-Season Watershed Behavior in a Highly Interconnected Alluvial Watershed in Northern California.” </w:t>
      </w:r>
      <w:r>
        <w:rPr>
          <w:i/>
          <w:iCs/>
        </w:rPr>
        <w:t>Hydrology and Earth System Sciences</w:t>
      </w:r>
      <w:r>
        <w:t xml:space="preserve"> 28 (3): 691–718. </w:t>
      </w:r>
      <w:hyperlink r:id="rId57">
        <w:r w:rsidR="008C117A">
          <w:rPr>
            <w:rStyle w:val="Hyperlink"/>
          </w:rPr>
          <w:t>https://doi.org/10.5194/hess-28-691-2024</w:t>
        </w:r>
      </w:hyperlink>
      <w:r>
        <w:t>.</w:t>
      </w:r>
    </w:p>
    <w:p w14:paraId="25089DEE" w14:textId="77777777" w:rsidR="008C117A" w:rsidRDefault="00000000">
      <w:pPr>
        <w:pStyle w:val="Bibliography"/>
      </w:pPr>
      <w:bookmarkStart w:id="172" w:name="ref-LamourouxOlivierTesting2015"/>
      <w:bookmarkEnd w:id="171"/>
      <w:r>
        <w:t xml:space="preserve">Lamouroux, Nicolas, and Jean-Michel Olivier. 2015. “Testing Predictions of Changes in Fish Abundance and Community Structure After Flow Restoration in Four Reaches of a Large River ( </w:t>
      </w:r>
      <w:r>
        <w:rPr>
          <w:smallCaps/>
        </w:rPr>
        <w:t>F</w:t>
      </w:r>
      <w:r>
        <w:t xml:space="preserve"> Rench </w:t>
      </w:r>
      <w:r>
        <w:rPr>
          <w:smallCaps/>
        </w:rPr>
        <w:t>R</w:t>
      </w:r>
      <w:r>
        <w:t xml:space="preserve"> hône).” </w:t>
      </w:r>
      <w:r>
        <w:rPr>
          <w:i/>
          <w:iCs/>
        </w:rPr>
        <w:t>Freshwater Biology</w:t>
      </w:r>
      <w:r>
        <w:t xml:space="preserve"> 60 (6): 1118–30. </w:t>
      </w:r>
      <w:hyperlink r:id="rId58">
        <w:r w:rsidR="008C117A">
          <w:rPr>
            <w:rStyle w:val="Hyperlink"/>
          </w:rPr>
          <w:t>https://doi.org/10.1111/fwb.12324</w:t>
        </w:r>
      </w:hyperlink>
      <w:r>
        <w:t>.</w:t>
      </w:r>
    </w:p>
    <w:p w14:paraId="569F8C06" w14:textId="77777777" w:rsidR="008C117A" w:rsidRDefault="00000000">
      <w:pPr>
        <w:pStyle w:val="Bibliography"/>
      </w:pPr>
      <w:bookmarkStart w:id="173" w:name="ref-LancasterDownesLinking2010"/>
      <w:bookmarkEnd w:id="172"/>
      <w:r>
        <w:t xml:space="preserve">Lancaster, Jill, and Barbara J. Downes. 2010. “Linking the Hydraulic World of Individual Organisms to Ecological Processes: Putting Ecology into Ecohydraulics.” </w:t>
      </w:r>
      <w:r>
        <w:rPr>
          <w:i/>
          <w:iCs/>
        </w:rPr>
        <w:t>River Research and Applications</w:t>
      </w:r>
      <w:r>
        <w:t xml:space="preserve"> 26 (4): 385–403. </w:t>
      </w:r>
      <w:hyperlink r:id="rId59">
        <w:r w:rsidR="008C117A">
          <w:rPr>
            <w:rStyle w:val="Hyperlink"/>
          </w:rPr>
          <w:t>https://doi.org/10.1002/rra.1274</w:t>
        </w:r>
      </w:hyperlink>
      <w:r>
        <w:t>.</w:t>
      </w:r>
    </w:p>
    <w:p w14:paraId="41CBB6D8" w14:textId="77777777" w:rsidR="008C117A" w:rsidRDefault="00000000">
      <w:pPr>
        <w:pStyle w:val="Bibliography"/>
      </w:pPr>
      <w:bookmarkStart w:id="174" w:name="ref-LarsenEtAlCombining2021"/>
      <w:bookmarkEnd w:id="173"/>
      <w:r>
        <w:t xml:space="preserve">Larsen, Stefano, Bruno Majone, Patrick Zulian, Elisa Stella, Alberto Bellin, Maria Cristina Bruno, and Guido Zolezzi. 2021. “Combining Hydrologic Simulations and Stream-Network Models to Reveal Flow-Ecology Relationships in a Large Alpine Catchment.” </w:t>
      </w:r>
      <w:r>
        <w:rPr>
          <w:i/>
          <w:iCs/>
        </w:rPr>
        <w:t>Water Resources Research</w:t>
      </w:r>
      <w:r>
        <w:t xml:space="preserve"> 57 (4): e2020WR028496. </w:t>
      </w:r>
      <w:hyperlink r:id="rId60">
        <w:r w:rsidR="008C117A">
          <w:rPr>
            <w:rStyle w:val="Hyperlink"/>
          </w:rPr>
          <w:t>https://doi.org/10.1029/2020WR028496</w:t>
        </w:r>
      </w:hyperlink>
      <w:r>
        <w:t>.</w:t>
      </w:r>
    </w:p>
    <w:p w14:paraId="3F324F31" w14:textId="77777777" w:rsidR="008C117A" w:rsidRDefault="00000000">
      <w:pPr>
        <w:pStyle w:val="Bibliography"/>
      </w:pPr>
      <w:bookmarkStart w:id="175" w:name="ref-LuedersMcManamaySpecies2023"/>
      <w:bookmarkEnd w:id="174"/>
      <w:r>
        <w:t xml:space="preserve">Lueders, Mark B., and Ryan A. McManamay. 2023. “Species Depletion Profiles as an Alternative to Streamflow Alteration Thresholds in a Hydroecological Risk Assessment.” </w:t>
      </w:r>
      <w:r>
        <w:rPr>
          <w:i/>
          <w:iCs/>
        </w:rPr>
        <w:t>Ecological Indicators</w:t>
      </w:r>
      <w:r>
        <w:t xml:space="preserve"> 147 (March): 109989. </w:t>
      </w:r>
      <w:hyperlink r:id="rId61">
        <w:r w:rsidR="008C117A">
          <w:rPr>
            <w:rStyle w:val="Hyperlink"/>
          </w:rPr>
          <w:t>https://doi.org/10.1016/j.ecolind.2023.109989</w:t>
        </w:r>
      </w:hyperlink>
      <w:r>
        <w:t>.</w:t>
      </w:r>
    </w:p>
    <w:p w14:paraId="0814D2A9" w14:textId="77777777" w:rsidR="008C117A" w:rsidRDefault="00000000">
      <w:pPr>
        <w:pStyle w:val="Bibliography"/>
      </w:pPr>
      <w:bookmarkStart w:id="176" w:name="ref-MackGeology1958"/>
      <w:bookmarkEnd w:id="175"/>
      <w:r>
        <w:t xml:space="preserve">Mack, Seymour. 1958. “Geology and Ground-Water Features of Scott Valley, Siskiyou County, California.” Geological {{Survey Water-Supply Paper}} 1462. United States Geological Survey. </w:t>
      </w:r>
      <w:hyperlink r:id="rId62">
        <w:r w:rsidR="008C117A">
          <w:rPr>
            <w:rStyle w:val="Hyperlink"/>
          </w:rPr>
          <w:t>https://doi.org/10.3133/wsp1462</w:t>
        </w:r>
      </w:hyperlink>
      <w:r>
        <w:t>.</w:t>
      </w:r>
    </w:p>
    <w:p w14:paraId="21E2584A" w14:textId="77777777" w:rsidR="008C117A" w:rsidRDefault="00000000">
      <w:pPr>
        <w:pStyle w:val="Bibliography"/>
      </w:pPr>
      <w:bookmarkStart w:id="177" w:name="ref-MagranetScott2015a"/>
      <w:bookmarkEnd w:id="176"/>
      <w:r>
        <w:t>Magranet, Lindsay. 2015a. “Scott River Fall Chinook Spawning Ground Surveys.” Etna, CA: Siskiyou Resource Conservation District.</w:t>
      </w:r>
    </w:p>
    <w:p w14:paraId="0361DFE2" w14:textId="77777777" w:rsidR="008C117A" w:rsidRDefault="00000000">
      <w:pPr>
        <w:pStyle w:val="Bibliography"/>
      </w:pPr>
      <w:bookmarkStart w:id="178" w:name="ref-MagranetScott2015"/>
      <w:bookmarkEnd w:id="177"/>
      <w:r>
        <w:t>———. 2015b. “Scott River Adult Coho Spawning Ground Surveys 2014-2015 Season.” Etna, CA: Siskiyou Resource Conservation District.</w:t>
      </w:r>
    </w:p>
    <w:p w14:paraId="5CD6A223" w14:textId="77777777" w:rsidR="008C117A" w:rsidRDefault="00000000">
      <w:pPr>
        <w:pStyle w:val="Bibliography"/>
      </w:pPr>
      <w:bookmarkStart w:id="179" w:name="ref-MagranetScott2017"/>
      <w:bookmarkEnd w:id="178"/>
      <w:r>
        <w:lastRenderedPageBreak/>
        <w:t>———. 2017. “Scott River Fall Chinook Spawning Ground Surveys.” Etna, CA: Siskiyou Resource Conservation District.</w:t>
      </w:r>
    </w:p>
    <w:p w14:paraId="31170C08" w14:textId="77777777" w:rsidR="008C117A" w:rsidRDefault="00000000">
      <w:pPr>
        <w:pStyle w:val="Bibliography"/>
      </w:pPr>
      <w:bookmarkStart w:id="180" w:name="ref-MagranetScott2018"/>
      <w:bookmarkEnd w:id="179"/>
      <w:r>
        <w:t>———. 2018a. “Scott River Fall Chinook Spawning Ground Surveys 2017 Season.” Etna, CA: Siskiyou Resource Conservation District.</w:t>
      </w:r>
    </w:p>
    <w:p w14:paraId="5C355749" w14:textId="77777777" w:rsidR="008C117A" w:rsidRDefault="00000000">
      <w:pPr>
        <w:pStyle w:val="Bibliography"/>
      </w:pPr>
      <w:bookmarkStart w:id="181" w:name="ref-Magranet20172018"/>
      <w:bookmarkEnd w:id="180"/>
      <w:r>
        <w:t>———. 2018b. “2017 Monitoring Report.” Scott River Water Trust.</w:t>
      </w:r>
    </w:p>
    <w:p w14:paraId="05627732" w14:textId="77777777" w:rsidR="008C117A" w:rsidRDefault="00000000">
      <w:pPr>
        <w:pStyle w:val="Bibliography"/>
      </w:pPr>
      <w:bookmarkStart w:id="182" w:name="ref-MagranetYokelScott2017"/>
      <w:bookmarkEnd w:id="181"/>
      <w:r>
        <w:t>Magranet, Lindsay, and Erich Yokel. 2017. “Scott River Adult Coho Spawning Ground Surveys 2016-2017 Season.” Etna, CA: Siskiyou Resource Conservation District.</w:t>
      </w:r>
    </w:p>
    <w:p w14:paraId="2D836D51" w14:textId="77777777" w:rsidR="008C117A" w:rsidRDefault="00000000">
      <w:pPr>
        <w:pStyle w:val="Bibliography"/>
      </w:pPr>
      <w:bookmarkStart w:id="183" w:name="ref-MansfieldEtAlKlamath2012"/>
      <w:bookmarkEnd w:id="182"/>
      <w:r>
        <w:t>Mansfield, Carol, George Van Houtven, Amy Hendershott, Patrick Chen, Jeremy Porter, Vesall Nourani, and Vikram Kilambi. 2012. “Klamath River Basin Restoration Nonuse Value Survey.”</w:t>
      </w:r>
    </w:p>
    <w:p w14:paraId="26058017" w14:textId="77777777" w:rsidR="008C117A" w:rsidRDefault="00000000">
      <w:pPr>
        <w:pStyle w:val="Bibliography"/>
      </w:pPr>
      <w:bookmarkStart w:id="184" w:name="ref-MassieMorrow20202021"/>
      <w:bookmarkEnd w:id="183"/>
      <w:r>
        <w:t>Massie, Margaret, and Harrison Morrow. 2021. “2020 SCOTT RIVER JUVENILE SALMONID OUTMIGRANT STUDY.” California Department of Fish and Wildlife.</w:t>
      </w:r>
    </w:p>
    <w:p w14:paraId="3C0FA6A8" w14:textId="77777777" w:rsidR="008C117A" w:rsidRDefault="00000000">
      <w:pPr>
        <w:pStyle w:val="Bibliography"/>
      </w:pPr>
      <w:bookmarkStart w:id="185" w:name="ref-MaurerScott2003"/>
      <w:bookmarkEnd w:id="184"/>
      <w:r>
        <w:t>Maurer, Sue. 2003. “Scott River Watershed Adult Coho Salmon Spawning Survey.” Etna, CA: Siskiyou Resource Conservation District.</w:t>
      </w:r>
    </w:p>
    <w:p w14:paraId="3F794CA1" w14:textId="77777777" w:rsidR="008C117A" w:rsidRDefault="00000000">
      <w:pPr>
        <w:pStyle w:val="Bibliography"/>
      </w:pPr>
      <w:bookmarkStart w:id="186" w:name="ref-MazorEtAlTools2018"/>
      <w:bookmarkEnd w:id="185"/>
      <w:r>
        <w:t xml:space="preserve">Mazor, Raphael D., Jason T. May, Ashmita Sengupta, Kenneth S. McCune, Brian P. Bledsoe, and Eric D. Stein. 2018. “Tools for Managing Hydrologic Alteration on a Regional Scale: Setting Targets to Protect Stream Health.” </w:t>
      </w:r>
      <w:r>
        <w:rPr>
          <w:i/>
          <w:iCs/>
        </w:rPr>
        <w:t>Freshwater Biology</w:t>
      </w:r>
      <w:r>
        <w:t xml:space="preserve"> 63 (8): 786–803. </w:t>
      </w:r>
      <w:hyperlink r:id="rId63">
        <w:r w:rsidR="008C117A">
          <w:rPr>
            <w:rStyle w:val="Hyperlink"/>
          </w:rPr>
          <w:t>https://doi.org/10.1111/fwb.13062</w:t>
        </w:r>
      </w:hyperlink>
      <w:r>
        <w:t>.</w:t>
      </w:r>
    </w:p>
    <w:p w14:paraId="2B7D8EE9" w14:textId="77777777" w:rsidR="008C117A" w:rsidRDefault="00000000">
      <w:pPr>
        <w:pStyle w:val="Bibliography"/>
      </w:pPr>
      <w:bookmarkStart w:id="187" w:name="ref-McCormickEtAlMovement1998"/>
      <w:bookmarkEnd w:id="186"/>
      <w:r>
        <w:t>McCormick, Stephen D, Lars P Hansen, Thomas P Quinn, and Richard L Saunders. 1998. “Movement, Migration, and Smolting of Atlantic Salmon (Salmo Salar).”</w:t>
      </w:r>
    </w:p>
    <w:p w14:paraId="0AE052FF" w14:textId="77777777" w:rsidR="008C117A" w:rsidRDefault="00000000">
      <w:pPr>
        <w:pStyle w:val="Bibliography"/>
      </w:pPr>
      <w:bookmarkStart w:id="188" w:name="ref-McMahonHabitat1983"/>
      <w:bookmarkEnd w:id="187"/>
      <w:r>
        <w:t>McMahon, Thomas E. 1983. “Habitat Suitability Index Models: Coho Salmon.” FWS/OBS-82/10.49. U.S. Fish and Wildlife Service.</w:t>
      </w:r>
    </w:p>
    <w:p w14:paraId="5ADCA5A6" w14:textId="77777777" w:rsidR="008C117A" w:rsidRDefault="00000000">
      <w:pPr>
        <w:pStyle w:val="Bibliography"/>
      </w:pPr>
      <w:bookmarkStart w:id="189" w:name="ref-McManamayFrimpongHydrologic2015"/>
      <w:bookmarkEnd w:id="188"/>
      <w:r>
        <w:t xml:space="preserve">McManamay, Ryan A., and Emmanuel A. Frimpong. 2015. “Hydrologic Filtering of Fish Life History Strategies Across the United States: Implications for Stream Flow Alteration.” </w:t>
      </w:r>
      <w:r>
        <w:rPr>
          <w:i/>
          <w:iCs/>
        </w:rPr>
        <w:t>Ecological Applications</w:t>
      </w:r>
      <w:r>
        <w:t xml:space="preserve"> 25 (1): 243–63. </w:t>
      </w:r>
      <w:hyperlink r:id="rId64">
        <w:r w:rsidR="008C117A">
          <w:rPr>
            <w:rStyle w:val="Hyperlink"/>
          </w:rPr>
          <w:t>https://doi.org/10.1890/14-0247.1</w:t>
        </w:r>
      </w:hyperlink>
      <w:r>
        <w:t>.</w:t>
      </w:r>
    </w:p>
    <w:p w14:paraId="5DCBC72A" w14:textId="77777777" w:rsidR="008C117A" w:rsidRDefault="00000000">
      <w:pPr>
        <w:pStyle w:val="Bibliography"/>
      </w:pPr>
      <w:bookmarkStart w:id="190" w:name="ref-McManamayEtAlApplication2013"/>
      <w:bookmarkEnd w:id="189"/>
      <w:r>
        <w:t xml:space="preserve">McManamay, Ryan A., Donald J. Orth, Charles A. Dolloff, and David C. Mathews. 2013. “Application of the ELOHA Framework to Regulated Rivers in the Upper Tennessee River Basin: A Case Study.” </w:t>
      </w:r>
      <w:r>
        <w:rPr>
          <w:i/>
          <w:iCs/>
        </w:rPr>
        <w:t>Environmental Management</w:t>
      </w:r>
      <w:r>
        <w:t xml:space="preserve"> 51 (6): 1210–35. </w:t>
      </w:r>
      <w:hyperlink r:id="rId65">
        <w:r w:rsidR="008C117A">
          <w:rPr>
            <w:rStyle w:val="Hyperlink"/>
          </w:rPr>
          <w:t>https://doi.org/10.1007/s00267-013-0055-3</w:t>
        </w:r>
      </w:hyperlink>
      <w:r>
        <w:t>.</w:t>
      </w:r>
    </w:p>
    <w:p w14:paraId="6DA48BBE" w14:textId="77777777" w:rsidR="008C117A" w:rsidRDefault="00000000">
      <w:pPr>
        <w:pStyle w:val="Bibliography"/>
      </w:pPr>
      <w:bookmarkStart w:id="191" w:name="ref-Mellado-DiazEtAlExploring2019"/>
      <w:bookmarkEnd w:id="190"/>
      <w:r>
        <w:t xml:space="preserve">Mellado-Díaz, Andrés, Jorge Rubén Sánchez-González, Simone Guareschi, Fernando Magdaleno, and Manuel Toro Velasco. 2019. “Exploring Longitudinal Trends and Recovery Gradients in Macroinvertebrate Communities and Biomonitoring Tools Along Regulated Rivers.” </w:t>
      </w:r>
      <w:r>
        <w:rPr>
          <w:i/>
          <w:iCs/>
        </w:rPr>
        <w:t>Science of The Total Environment</w:t>
      </w:r>
      <w:r>
        <w:t xml:space="preserve"> 695 (December): 133774. </w:t>
      </w:r>
      <w:hyperlink r:id="rId66">
        <w:r w:rsidR="008C117A">
          <w:rPr>
            <w:rStyle w:val="Hyperlink"/>
          </w:rPr>
          <w:t>https://doi.org/10.1016/j.scitotenv.2019.133774</w:t>
        </w:r>
      </w:hyperlink>
      <w:r>
        <w:t>.</w:t>
      </w:r>
    </w:p>
    <w:p w14:paraId="5C91F108" w14:textId="77777777" w:rsidR="008C117A" w:rsidRDefault="00000000">
      <w:pPr>
        <w:pStyle w:val="Bibliography"/>
      </w:pPr>
      <w:bookmarkStart w:id="192" w:name="ref-MichelEtAlNonlinear2021"/>
      <w:bookmarkEnd w:id="191"/>
      <w:r>
        <w:lastRenderedPageBreak/>
        <w:t xml:space="preserve">Michel, Cyril J., Jeremy J. Notch, Flora Cordoleani, Arnold J. Ammann, and Eric M. Danner. 2021. “Nonlinear Survival of Imperiled Fish Informs Managed Flows in a Highly Modified River.” </w:t>
      </w:r>
      <w:r>
        <w:rPr>
          <w:i/>
          <w:iCs/>
        </w:rPr>
        <w:t>Ecosphere</w:t>
      </w:r>
      <w:r>
        <w:t xml:space="preserve"> 12 (5): e03498. </w:t>
      </w:r>
      <w:hyperlink r:id="rId67">
        <w:r w:rsidR="008C117A">
          <w:rPr>
            <w:rStyle w:val="Hyperlink"/>
          </w:rPr>
          <w:t>https://doi.org/10.1002/ecs2.3498</w:t>
        </w:r>
      </w:hyperlink>
      <w:r>
        <w:t>.</w:t>
      </w:r>
    </w:p>
    <w:p w14:paraId="65D8A73B" w14:textId="77777777" w:rsidR="008C117A" w:rsidRDefault="00000000">
      <w:pPr>
        <w:pStyle w:val="Bibliography"/>
      </w:pPr>
      <w:bookmarkStart w:id="193" w:name="ref-MonkEtAlMacroinvertebrate2008"/>
      <w:bookmarkEnd w:id="192"/>
      <w:r>
        <w:t xml:space="preserve">Monk, Wendy A., Paul J. Wood, David M. Hannah, and Douglas A. Wilson. 2008. “Macroinvertebrate Community Response to Inter-Annual and Regional River Flow Regime Dynamics.” </w:t>
      </w:r>
      <w:r>
        <w:rPr>
          <w:i/>
          <w:iCs/>
        </w:rPr>
        <w:t>River Research and Applications</w:t>
      </w:r>
      <w:r>
        <w:t xml:space="preserve"> 24 (7): 988–1001. </w:t>
      </w:r>
      <w:hyperlink r:id="rId68">
        <w:r w:rsidR="008C117A">
          <w:rPr>
            <w:rStyle w:val="Hyperlink"/>
          </w:rPr>
          <w:t>https://doi.org/10.1002/rra.1120</w:t>
        </w:r>
      </w:hyperlink>
      <w:r>
        <w:t>.</w:t>
      </w:r>
    </w:p>
    <w:p w14:paraId="43946EC8" w14:textId="77777777" w:rsidR="008C117A" w:rsidRDefault="00000000">
      <w:pPr>
        <w:pStyle w:val="Bibliography"/>
      </w:pPr>
      <w:bookmarkStart w:id="194" w:name="ref-MonkEtAlFlow2006"/>
      <w:bookmarkEnd w:id="193"/>
      <w:r>
        <w:t xml:space="preserve">Monk, Wendy A., Paul J. Wood, David M. Hannah, Douglas A. Wilson, Chris A. Extence, and Richard P. Chadd. 2006. “Flow Variability and Macroinvertebrate Community Response Within Riverine Systems.” </w:t>
      </w:r>
      <w:r>
        <w:rPr>
          <w:i/>
          <w:iCs/>
        </w:rPr>
        <w:t>River Research and Applications</w:t>
      </w:r>
      <w:r>
        <w:t xml:space="preserve"> 22 (5): 595–615. </w:t>
      </w:r>
      <w:hyperlink r:id="rId69">
        <w:r w:rsidR="008C117A">
          <w:rPr>
            <w:rStyle w:val="Hyperlink"/>
          </w:rPr>
          <w:t>https://doi.org/10.1002/rra.933</w:t>
        </w:r>
      </w:hyperlink>
      <w:r>
        <w:t>.</w:t>
      </w:r>
    </w:p>
    <w:p w14:paraId="306ABB29" w14:textId="77777777" w:rsidR="008C117A" w:rsidRDefault="00000000">
      <w:pPr>
        <w:pStyle w:val="Bibliography"/>
      </w:pPr>
      <w:bookmarkStart w:id="195" w:name="ref-MoyleCoho2002"/>
      <w:bookmarkEnd w:id="194"/>
      <w:r>
        <w:t xml:space="preserve">Moyle, Peter B. 2002. “Coho Salmon, Oncorhynchus Kisutch (Walbaum).” In </w:t>
      </w:r>
      <w:r>
        <w:rPr>
          <w:i/>
          <w:iCs/>
        </w:rPr>
        <w:t>Inland Fishes of California</w:t>
      </w:r>
      <w:r>
        <w:t>, 245–51. University of California Press.</w:t>
      </w:r>
    </w:p>
    <w:p w14:paraId="099AD8D5" w14:textId="77777777" w:rsidR="008C117A" w:rsidRDefault="00000000">
      <w:pPr>
        <w:pStyle w:val="Bibliography"/>
      </w:pPr>
      <w:bookmarkStart w:id="196" w:name="ref-MoyleNOVEL2014"/>
      <w:bookmarkEnd w:id="195"/>
      <w:r>
        <w:t xml:space="preserve">———. 2014. “NOVEL AQUATIC ECOSYSTEMS: THE NEW REALITY FOR STREAMS IN CALIFORNIA AND OTHER MEDITERRANEAN CLIMATE REGIONS.” </w:t>
      </w:r>
      <w:r>
        <w:rPr>
          <w:i/>
          <w:iCs/>
        </w:rPr>
        <w:t>River Research and Applications</w:t>
      </w:r>
      <w:r>
        <w:t xml:space="preserve"> 30 (10): 1335–44. </w:t>
      </w:r>
      <w:hyperlink r:id="rId70">
        <w:r w:rsidR="008C117A">
          <w:rPr>
            <w:rStyle w:val="Hyperlink"/>
          </w:rPr>
          <w:t>https://doi.org/10.1002/rra.2709</w:t>
        </w:r>
      </w:hyperlink>
      <w:r>
        <w:t>.</w:t>
      </w:r>
    </w:p>
    <w:p w14:paraId="147D1B0E" w14:textId="77777777" w:rsidR="008C117A" w:rsidRDefault="00000000">
      <w:pPr>
        <w:pStyle w:val="Bibliography"/>
      </w:pPr>
      <w:bookmarkStart w:id="197" w:name="Xfb49a5a4585fc8e6f87aa757fdecbafef0bbbd5"/>
      <w:bookmarkEnd w:id="196"/>
      <w:r>
        <w:t>National Marine Fisheries Service. 2014. “Final SONCC Coho Recovery Plan.” National Oceanic and Atmospheric Administration.</w:t>
      </w:r>
    </w:p>
    <w:p w14:paraId="1E8399FE" w14:textId="77777777" w:rsidR="008C117A" w:rsidRDefault="00000000">
      <w:pPr>
        <w:pStyle w:val="Bibliography"/>
      </w:pPr>
      <w:bookmarkStart w:id="198" w:name="ref-NickelsonEtAlSeasonal1992"/>
      <w:bookmarkEnd w:id="197"/>
      <w:r>
        <w:t xml:space="preserve">Nickelson, Thomas E., Jeffrey D. Rodgers, Steven L. Johnson, and Mario F. Solazzi. 1992. “Seasonal Changes in Habitat Use by Juvenile Coho Salmon (Oncorhynchus Kisutch) in Oregon Coastal Streams.” </w:t>
      </w:r>
      <w:r>
        <w:rPr>
          <w:i/>
          <w:iCs/>
        </w:rPr>
        <w:t>Canadian Journal of Fisheries and Aquatic Sciences</w:t>
      </w:r>
      <w:r>
        <w:t xml:space="preserve"> 49 (4): 783–89. </w:t>
      </w:r>
      <w:hyperlink r:id="rId71">
        <w:r w:rsidR="008C117A">
          <w:rPr>
            <w:rStyle w:val="Hyperlink"/>
          </w:rPr>
          <w:t>https://doi.org/10.1139/f92-088</w:t>
        </w:r>
      </w:hyperlink>
      <w:r>
        <w:t>.</w:t>
      </w:r>
    </w:p>
    <w:p w14:paraId="39B757B3" w14:textId="77777777" w:rsidR="008C117A" w:rsidRDefault="00000000">
      <w:pPr>
        <w:pStyle w:val="Bibliography"/>
      </w:pPr>
      <w:bookmarkStart w:id="199" w:name="ref-NislowArmstrongLifehistorybased2012"/>
      <w:bookmarkEnd w:id="198"/>
      <w:r>
        <w:t xml:space="preserve">Nislow, K. H., and J. D. Armstrong. 2012. “Towards a Life-History-Based Management Framework for the Effects of Flow on Juvenile Salmonids in Streams and Rivers.” </w:t>
      </w:r>
      <w:r>
        <w:rPr>
          <w:i/>
          <w:iCs/>
        </w:rPr>
        <w:t>Fisheries Management and Ecology</w:t>
      </w:r>
      <w:r>
        <w:t xml:space="preserve"> 19 (6): 451–63. </w:t>
      </w:r>
      <w:hyperlink r:id="rId72">
        <w:r w:rsidR="008C117A">
          <w:rPr>
            <w:rStyle w:val="Hyperlink"/>
          </w:rPr>
          <w:t>https://doi.org/10.1111/j.1365-2400.2011.00810.x</w:t>
        </w:r>
      </w:hyperlink>
      <w:r>
        <w:t>.</w:t>
      </w:r>
    </w:p>
    <w:p w14:paraId="49AC513B" w14:textId="77777777" w:rsidR="008C117A" w:rsidRDefault="00000000">
      <w:pPr>
        <w:pStyle w:val="Bibliography"/>
      </w:pPr>
      <w:bookmarkStart w:id="200" w:name="Xe2c8612023dd6e3571677294fc089e407644bae"/>
      <w:bookmarkEnd w:id="199"/>
      <w:r>
        <w:t>North Coast Regional Water Quality Control Board. 2005. “Staff Report for the Action Plan for the Scott River Watershed Sediment and Temperature Total Maximum Daily Loads.” Santa Rosa, CA.</w:t>
      </w:r>
    </w:p>
    <w:p w14:paraId="72B53127" w14:textId="77777777" w:rsidR="008C117A" w:rsidRDefault="00000000">
      <w:pPr>
        <w:pStyle w:val="Bibliography"/>
      </w:pPr>
      <w:bookmarkStart w:id="201" w:name="X1108f2f3feec4f73e473bf3810dce174cd46930"/>
      <w:bookmarkEnd w:id="200"/>
      <w:r>
        <w:t xml:space="preserve">———. 2006. “ACTION PLAN FOR THE SCOTT RIVER SEDIMENT AND TEMPERATURE TOTAL MAXIMUM DAILY LOADS.” </w:t>
      </w:r>
      <w:r>
        <w:rPr>
          <w:i/>
          <w:iCs/>
        </w:rPr>
        <w:t>Basin Plan Language</w:t>
      </w:r>
      <w:r>
        <w:t>. https://www.waterboards.ca.gov/northcoast/water_issues/programs/tmdls/scott_river/060307/bpl/Basin_Plan_Language.pdf.</w:t>
      </w:r>
    </w:p>
    <w:p w14:paraId="2C2B9483" w14:textId="77777777" w:rsidR="008C117A" w:rsidRDefault="00000000">
      <w:pPr>
        <w:pStyle w:val="Bibliography"/>
      </w:pPr>
      <w:bookmarkStart w:id="202" w:name="ref-ParryEvaluation2013"/>
      <w:bookmarkEnd w:id="201"/>
      <w:r>
        <w:t>Parry, Ashley. 2013. “Evaluation and Modernization of the Scott Valley Irrigation District.” PhD thesis, San Luis Obispo, CA: California Polytechnic State University.</w:t>
      </w:r>
    </w:p>
    <w:p w14:paraId="1EED3C6F" w14:textId="77777777" w:rsidR="008C117A" w:rsidRDefault="00000000">
      <w:pPr>
        <w:pStyle w:val="Bibliography"/>
      </w:pPr>
      <w:bookmarkStart w:id="203" w:name="ref-PattersonEtAlHydrologic2020"/>
      <w:bookmarkEnd w:id="202"/>
      <w:r>
        <w:lastRenderedPageBreak/>
        <w:t xml:space="preserve">Patterson, Noelle K., Belize A. Lane, Samuel Sandoval-Solis, Gregory B. Pasternack, Sarah M. Yarnell, and Yexuan Qiu. 2020. “A Hydrologic Feature Detection Algorithm to Quantify Seasonal Components of Flow Regimes.” </w:t>
      </w:r>
      <w:r>
        <w:rPr>
          <w:i/>
          <w:iCs/>
        </w:rPr>
        <w:t>Journal of Hydrology</w:t>
      </w:r>
      <w:r>
        <w:t xml:space="preserve"> 585 (June): 124787. </w:t>
      </w:r>
      <w:hyperlink r:id="rId73">
        <w:r w:rsidR="008C117A">
          <w:rPr>
            <w:rStyle w:val="Hyperlink"/>
          </w:rPr>
          <w:t>https://doi.org/10.1016/j.jhydrol.2020.124787</w:t>
        </w:r>
      </w:hyperlink>
      <w:r>
        <w:t>.</w:t>
      </w:r>
    </w:p>
    <w:p w14:paraId="0E3435CF" w14:textId="77777777" w:rsidR="008C117A" w:rsidRDefault="00000000">
      <w:pPr>
        <w:pStyle w:val="Bibliography"/>
      </w:pPr>
      <w:bookmarkStart w:id="204" w:name="ref-PearsonNote1895"/>
      <w:bookmarkEnd w:id="203"/>
      <w:r>
        <w:t xml:space="preserve">Pearson, Karl. 1895. “Note on Regression and Inheritance in the Case of Two Parents.” </w:t>
      </w:r>
      <w:r>
        <w:rPr>
          <w:i/>
          <w:iCs/>
        </w:rPr>
        <w:t>Proceedings of the Royal Society of London</w:t>
      </w:r>
      <w:r>
        <w:t xml:space="preserve"> 58 (Jan): 240–42. </w:t>
      </w:r>
      <w:hyperlink r:id="rId74">
        <w:r w:rsidR="008C117A">
          <w:rPr>
            <w:rStyle w:val="Hyperlink"/>
          </w:rPr>
          <w:t>https://doi.org/10.1098/rspl.1895.0041</w:t>
        </w:r>
      </w:hyperlink>
      <w:r>
        <w:t>.</w:t>
      </w:r>
    </w:p>
    <w:p w14:paraId="0401049E" w14:textId="77777777" w:rsidR="008C117A" w:rsidRDefault="00000000">
      <w:pPr>
        <w:pStyle w:val="Bibliography"/>
      </w:pPr>
      <w:bookmarkStart w:id="205" w:name="ref-PeekEtAlIdentifying2022"/>
      <w:bookmarkEnd w:id="204"/>
      <w:r>
        <w:t xml:space="preserve">Peek, Ryan, Katie Irving, Sarah M. Yarnell, Rob Lusardi, Eric D. Stein, and Raphael Mazor. 2022. “Identifying Functional Flow Linkages Between Stream Alteration and Biological Stream Condition Indices Across California.” </w:t>
      </w:r>
      <w:r>
        <w:rPr>
          <w:i/>
          <w:iCs/>
        </w:rPr>
        <w:t>Frontiers in Environmental Science</w:t>
      </w:r>
      <w:r>
        <w:t xml:space="preserve"> 9 (January): 790667. </w:t>
      </w:r>
      <w:hyperlink r:id="rId75">
        <w:r w:rsidR="008C117A">
          <w:rPr>
            <w:rStyle w:val="Hyperlink"/>
          </w:rPr>
          <w:t>https://doi.org/10.3389/fenvs.2021.790667</w:t>
        </w:r>
      </w:hyperlink>
      <w:r>
        <w:t>.</w:t>
      </w:r>
    </w:p>
    <w:p w14:paraId="361AE0A4" w14:textId="77777777" w:rsidR="008C117A" w:rsidRDefault="00000000">
      <w:pPr>
        <w:pStyle w:val="Bibliography"/>
      </w:pPr>
      <w:bookmarkStart w:id="206" w:name="ref-PetersonFreemanIntegrating2016"/>
      <w:bookmarkEnd w:id="205"/>
      <w:r>
        <w:t xml:space="preserve">Peterson, James T., and Mary C. Freeman. 2016. “Integrating Modeling, Monitoring, and Management to Reduce Critical Uncertainties in Water Resource Decision Making.” </w:t>
      </w:r>
      <w:r>
        <w:rPr>
          <w:i/>
          <w:iCs/>
        </w:rPr>
        <w:t>Journal of Environmental Management</w:t>
      </w:r>
      <w:r>
        <w:t xml:space="preserve"> 183 (December): 361–70. </w:t>
      </w:r>
      <w:hyperlink r:id="rId76">
        <w:r w:rsidR="008C117A">
          <w:rPr>
            <w:rStyle w:val="Hyperlink"/>
          </w:rPr>
          <w:t>https://doi.org/10.1016/j.jenvman.2016.03.015</w:t>
        </w:r>
      </w:hyperlink>
      <w:r>
        <w:t>.</w:t>
      </w:r>
    </w:p>
    <w:p w14:paraId="4028B2BE" w14:textId="77777777" w:rsidR="008C117A" w:rsidRDefault="00000000">
      <w:pPr>
        <w:pStyle w:val="Bibliography"/>
      </w:pPr>
      <w:bookmarkStart w:id="207" w:name="ref-PoffEtAlEcological2010"/>
      <w:bookmarkEnd w:id="206"/>
      <w:r>
        <w:t xml:space="preserve">Poff, N. LeRoy, Brian D. Richter, Angela H. Arthington, Stuart E. Bunn, Robert J. Naiman, Eloise Kendy, Mike Acreman, et al. 2010. “The Ecological Limits of Hydrologic Alteration (ELOHA): A New Framework for Developing Regional Environmental Flow Standards.” </w:t>
      </w:r>
      <w:r>
        <w:rPr>
          <w:i/>
          <w:iCs/>
        </w:rPr>
        <w:t>Freshwater Biology</w:t>
      </w:r>
      <w:r>
        <w:t xml:space="preserve"> 55 (1): 147–70. </w:t>
      </w:r>
      <w:hyperlink r:id="rId77">
        <w:r w:rsidR="008C117A">
          <w:rPr>
            <w:rStyle w:val="Hyperlink"/>
          </w:rPr>
          <w:t>https://doi.org/10.1111/j.1365-2427.2009.02204.x</w:t>
        </w:r>
      </w:hyperlink>
      <w:r>
        <w:t>.</w:t>
      </w:r>
    </w:p>
    <w:p w14:paraId="745E0194" w14:textId="77777777" w:rsidR="008C117A" w:rsidRDefault="00000000">
      <w:pPr>
        <w:pStyle w:val="Bibliography"/>
      </w:pPr>
      <w:bookmarkStart w:id="208" w:name="ref-QianEtAlEffects2016"/>
      <w:bookmarkEnd w:id="207"/>
      <w:r>
        <w:t xml:space="preserve">Qian, Kuimei, Xia Liu, and Yuwei Chen. 2016. “Effects of Water Level Fluctuation on Phytoplankton Succession in Poyang Lake, China – A Five Year Study.” </w:t>
      </w:r>
      <w:r>
        <w:rPr>
          <w:i/>
          <w:iCs/>
        </w:rPr>
        <w:t>Ecohydrology &amp; Hydrobiology</w:t>
      </w:r>
      <w:r>
        <w:t xml:space="preserve"> 16 (3): 175–84. </w:t>
      </w:r>
      <w:hyperlink r:id="rId78">
        <w:r w:rsidR="008C117A">
          <w:rPr>
            <w:rStyle w:val="Hyperlink"/>
          </w:rPr>
          <w:t>https://doi.org/10.1016/j.ecohyd.2016.08.001</w:t>
        </w:r>
      </w:hyperlink>
      <w:r>
        <w:t>.</w:t>
      </w:r>
    </w:p>
    <w:p w14:paraId="556F93CF" w14:textId="77777777" w:rsidR="008C117A" w:rsidRDefault="00000000">
      <w:pPr>
        <w:pStyle w:val="Bibliography"/>
      </w:pPr>
      <w:bookmarkStart w:id="209" w:name="ref-QuigleyScott2005"/>
      <w:bookmarkEnd w:id="208"/>
      <w:r>
        <w:t>Quigley, Danielle. 2005. “Scott River Watershed Adult Coho Spawning Ground Surveys November 2004 – January 2005.” Etna, CA: Siskiyou Resource Conservation District.</w:t>
      </w:r>
    </w:p>
    <w:p w14:paraId="34864E95" w14:textId="77777777" w:rsidR="008C117A" w:rsidRDefault="00000000">
      <w:pPr>
        <w:pStyle w:val="Bibliography"/>
      </w:pPr>
      <w:bookmarkStart w:id="210" w:name="ref-QuigleyFinal2006"/>
      <w:bookmarkEnd w:id="209"/>
      <w:r>
        <w:t>———. 2006. “Final Report Scott River Adult Coho Spawning Ground Surveys November 2005 – January 2006.” Etna, CA: Siskiyou Resource Conservation District.</w:t>
      </w:r>
    </w:p>
    <w:p w14:paraId="1F817090" w14:textId="77777777" w:rsidR="008C117A" w:rsidRDefault="00000000">
      <w:pPr>
        <w:pStyle w:val="Bibliography"/>
      </w:pPr>
      <w:bookmarkStart w:id="211" w:name="ref-QuigleyFinal2007"/>
      <w:bookmarkEnd w:id="210"/>
      <w:r>
        <w:t>———. 2007. “Final Report Adult Coho Spawning Ground Surveys 2006-2007.” Etna, CA: Siskiyou Resource Conservation District.</w:t>
      </w:r>
    </w:p>
    <w:p w14:paraId="43C81443" w14:textId="77777777" w:rsidR="008C117A" w:rsidRDefault="00000000">
      <w:pPr>
        <w:pStyle w:val="Bibliography"/>
      </w:pPr>
      <w:bookmarkStart w:id="212" w:name="ref-QuinonesEtAlPotential2014"/>
      <w:bookmarkEnd w:id="211"/>
      <w:r>
        <w:t xml:space="preserve">Quiñones, Rebecca M., Marcel Holyoak, Michael L. Johnson, and Peter B. Moyle. 2014. “Potential Factors Affecting Survival Differ by Run-Timing and Location: Linear Mixed-Effects Models of Pacific Salmonids (Oncorhynchus Spp.) in the Klamath River, California.” Edited by Christopher J. Fulton. </w:t>
      </w:r>
      <w:r>
        <w:rPr>
          <w:i/>
          <w:iCs/>
        </w:rPr>
        <w:t>PLoS ONE</w:t>
      </w:r>
      <w:r>
        <w:t xml:space="preserve"> 9 (5): e98392. </w:t>
      </w:r>
      <w:hyperlink r:id="rId79">
        <w:r w:rsidR="008C117A">
          <w:rPr>
            <w:rStyle w:val="Hyperlink"/>
          </w:rPr>
          <w:t>https://doi.org/10.1371/journal.pone.0098392</w:t>
        </w:r>
      </w:hyperlink>
      <w:r>
        <w:t>.</w:t>
      </w:r>
    </w:p>
    <w:p w14:paraId="6DBE20E9" w14:textId="77777777" w:rsidR="008C117A" w:rsidRDefault="00000000">
      <w:pPr>
        <w:pStyle w:val="Bibliography"/>
      </w:pPr>
      <w:bookmarkStart w:id="213" w:name="ref-RanstamCookLASSO2018"/>
      <w:bookmarkEnd w:id="212"/>
      <w:r>
        <w:t xml:space="preserve">Ranstam, J, and J A Cook. 2018. “LASSO Regression.” </w:t>
      </w:r>
      <w:r>
        <w:rPr>
          <w:i/>
          <w:iCs/>
        </w:rPr>
        <w:t>British Journal of Surgery</w:t>
      </w:r>
      <w:r>
        <w:t xml:space="preserve"> 105 (10): 1348–48. </w:t>
      </w:r>
      <w:hyperlink r:id="rId80">
        <w:r w:rsidR="008C117A">
          <w:rPr>
            <w:rStyle w:val="Hyperlink"/>
          </w:rPr>
          <w:t>https://doi.org/10.1002/bjs.10895</w:t>
        </w:r>
      </w:hyperlink>
      <w:r>
        <w:t>.</w:t>
      </w:r>
    </w:p>
    <w:p w14:paraId="32016AEE" w14:textId="77777777" w:rsidR="008C117A" w:rsidRDefault="00000000">
      <w:pPr>
        <w:pStyle w:val="Bibliography"/>
      </w:pPr>
      <w:bookmarkStart w:id="214" w:name="ref-ReinekingSchroderConstrain2006"/>
      <w:bookmarkEnd w:id="213"/>
      <w:r>
        <w:lastRenderedPageBreak/>
        <w:t xml:space="preserve">Reineking, Björn, and Boris Schröder. 2006. “Constrain to Perform: Regularization of Habitat Models.” </w:t>
      </w:r>
      <w:r>
        <w:rPr>
          <w:i/>
          <w:iCs/>
        </w:rPr>
        <w:t>Ecological Modelling</w:t>
      </w:r>
      <w:r>
        <w:t xml:space="preserve"> 193 (3-4): 675–90. </w:t>
      </w:r>
      <w:hyperlink r:id="rId81">
        <w:r w:rsidR="008C117A">
          <w:rPr>
            <w:rStyle w:val="Hyperlink"/>
          </w:rPr>
          <w:t>https://doi.org/10.1016/j.ecolmodel.2005.10.003</w:t>
        </w:r>
      </w:hyperlink>
      <w:r>
        <w:t>.</w:t>
      </w:r>
    </w:p>
    <w:p w14:paraId="7B6FEFAB" w14:textId="77777777" w:rsidR="008C117A" w:rsidRDefault="00000000">
      <w:pPr>
        <w:pStyle w:val="Bibliography"/>
      </w:pPr>
      <w:bookmarkStart w:id="215" w:name="ref-RichterEtAlMethod1996"/>
      <w:bookmarkEnd w:id="214"/>
      <w:r>
        <w:t xml:space="preserve">Richter, Brian D., Jeffrey V. Baumgartner, Jennifer Powell, and David P. Braun. 1996. “A Method for Assessing Hydrologic Alteration Within Ecosystems.” </w:t>
      </w:r>
      <w:r>
        <w:rPr>
          <w:i/>
          <w:iCs/>
        </w:rPr>
        <w:t>Conservation Biology</w:t>
      </w:r>
      <w:r>
        <w:t xml:space="preserve"> 10 (4): 1163–74. </w:t>
      </w:r>
      <w:hyperlink r:id="rId82">
        <w:r w:rsidR="008C117A">
          <w:rPr>
            <w:rStyle w:val="Hyperlink"/>
          </w:rPr>
          <w:t>https://doi.org/10.1046/j.1523-1739.1996.10041163.x</w:t>
        </w:r>
      </w:hyperlink>
      <w:r>
        <w:t>.</w:t>
      </w:r>
    </w:p>
    <w:p w14:paraId="104A70B4" w14:textId="77777777" w:rsidR="008C117A" w:rsidRDefault="00000000">
      <w:pPr>
        <w:pStyle w:val="Bibliography"/>
      </w:pPr>
      <w:bookmarkStart w:id="216" w:name="ref-RichterEtAlProtection2017"/>
      <w:bookmarkEnd w:id="215"/>
      <w:r>
        <w:t xml:space="preserve">———. 2017. “Protection and Restoration of Freshwater Ecosystems.” In </w:t>
      </w:r>
      <w:r>
        <w:rPr>
          <w:i/>
          <w:iCs/>
        </w:rPr>
        <w:t>Water Policy and Planning in a Variable and Changing Climate</w:t>
      </w:r>
      <w:r>
        <w:t>, edited by Kathleen A. Miller, Alan F. Hamlet, Douglas S. Kenney, and Kelly T. Redmond, 1st edition. Boca Raton: CRC Press.</w:t>
      </w:r>
    </w:p>
    <w:p w14:paraId="12D26D5B" w14:textId="77777777" w:rsidR="008C117A" w:rsidRDefault="00000000">
      <w:pPr>
        <w:pStyle w:val="Bibliography"/>
      </w:pPr>
      <w:bookmarkStart w:id="217" w:name="ref-RichterEtAlCollaborative2006"/>
      <w:bookmarkEnd w:id="216"/>
      <w:r>
        <w:t xml:space="preserve">Richter, Brian D., Andrew T. Warner, Judy L. Meyer, and Kim Lutz. 2006. “A Collaborative and Adaptive Process for Developing Environmental Flow Recommendations.” </w:t>
      </w:r>
      <w:r>
        <w:rPr>
          <w:i/>
          <w:iCs/>
        </w:rPr>
        <w:t>River Research and Applications</w:t>
      </w:r>
      <w:r>
        <w:t xml:space="preserve"> 22 (3): 297–318. </w:t>
      </w:r>
      <w:hyperlink r:id="rId83">
        <w:r w:rsidR="008C117A">
          <w:rPr>
            <w:rStyle w:val="Hyperlink"/>
          </w:rPr>
          <w:t>https://doi.org/10.1002/rra.892</w:t>
        </w:r>
      </w:hyperlink>
      <w:r>
        <w:t>.</w:t>
      </w:r>
    </w:p>
    <w:p w14:paraId="2DB9E5DF" w14:textId="77777777" w:rsidR="008C117A" w:rsidRDefault="00000000">
      <w:pPr>
        <w:pStyle w:val="Bibliography"/>
      </w:pPr>
      <w:bookmarkStart w:id="218" w:name="ref-RiisEtAlVegetation2008"/>
      <w:bookmarkEnd w:id="217"/>
      <w:r>
        <w:t xml:space="preserve">Riis, Tenna, Alastair M. Suren, Bente Clausen, and Kaj Sand-Jensen. 2008. “Vegetation and Flow Regime in Lowland Streams.” </w:t>
      </w:r>
      <w:r>
        <w:rPr>
          <w:i/>
          <w:iCs/>
        </w:rPr>
        <w:t>Freshwater Biology</w:t>
      </w:r>
      <w:r>
        <w:t xml:space="preserve"> 53 (8): 1531–43. </w:t>
      </w:r>
      <w:hyperlink r:id="rId84">
        <w:r w:rsidR="008C117A">
          <w:rPr>
            <w:rStyle w:val="Hyperlink"/>
          </w:rPr>
          <w:t>https://doi.org/10.1111/j.1365-2427.2008.01987.x</w:t>
        </w:r>
      </w:hyperlink>
      <w:r>
        <w:t>.</w:t>
      </w:r>
    </w:p>
    <w:p w14:paraId="4FB45D20" w14:textId="77777777" w:rsidR="008C117A" w:rsidRDefault="00000000">
      <w:pPr>
        <w:pStyle w:val="Bibliography"/>
      </w:pPr>
      <w:bookmarkStart w:id="219" w:name="ref-RobertsonSwintonReconciling2005"/>
      <w:bookmarkEnd w:id="218"/>
      <w:r>
        <w:t xml:space="preserve">Robertson, G Philip, and Scott M. Swinton. 2005. “Reconciling Agricultural Productivity and Environmental Integrity: A Grand Challenge for Agriculture.” </w:t>
      </w:r>
      <w:r>
        <w:rPr>
          <w:i/>
          <w:iCs/>
        </w:rPr>
        <w:t>Frontiers in Ecology and the Environment</w:t>
      </w:r>
      <w:r>
        <w:t xml:space="preserve"> 3 (1): 38–46. </w:t>
      </w:r>
      <w:hyperlink r:id="rId85">
        <w:r w:rsidR="008C117A">
          <w:rPr>
            <w:rStyle w:val="Hyperlink"/>
          </w:rPr>
          <w:t>https://doi.org/10.1890/1540-9295(2005)003[0038:RAPAEI]2.0.CO;2</w:t>
        </w:r>
      </w:hyperlink>
      <w:r>
        <w:t>.</w:t>
      </w:r>
    </w:p>
    <w:p w14:paraId="5565688B" w14:textId="77777777" w:rsidR="008C117A" w:rsidRDefault="00000000">
      <w:pPr>
        <w:pStyle w:val="Bibliography"/>
      </w:pPr>
      <w:bookmarkStart w:id="220" w:name="ref-RomeroRobinson20232024"/>
      <w:bookmarkEnd w:id="219"/>
      <w:r>
        <w:t>Romero, Rosemary, and Crystal Robinson. 2024. “2023 SCOTT RIVER JUVENILE SALMONID OUTMIGRANT STUDY.” Yreka, CA: California Department of Fish and Wildlife.</w:t>
      </w:r>
    </w:p>
    <w:p w14:paraId="2E68871F" w14:textId="77777777" w:rsidR="008C117A" w:rsidRDefault="00000000">
      <w:pPr>
        <w:pStyle w:val="Bibliography"/>
      </w:pPr>
      <w:bookmarkStart w:id="221" w:name="ref-RosenfeldAssessing2003"/>
      <w:bookmarkEnd w:id="220"/>
      <w:r>
        <w:t xml:space="preserve">Rosenfeld, Jordan S. 2003. “Assessing the Habitat Requirements of Stream Fishes: An Overview and Evaluation of Different Approaches.” </w:t>
      </w:r>
      <w:r>
        <w:rPr>
          <w:i/>
          <w:iCs/>
        </w:rPr>
        <w:t>Transactions of the American Fisheries Society</w:t>
      </w:r>
      <w:r>
        <w:t xml:space="preserve"> 132 (5): 953–68. </w:t>
      </w:r>
      <w:hyperlink r:id="rId86">
        <w:r w:rsidR="008C117A">
          <w:rPr>
            <w:rStyle w:val="Hyperlink"/>
          </w:rPr>
          <w:t>https://doi.org/10.1577/T01-126</w:t>
        </w:r>
      </w:hyperlink>
      <w:r>
        <w:t>.</w:t>
      </w:r>
    </w:p>
    <w:p w14:paraId="7B1475F1" w14:textId="77777777" w:rsidR="008C117A" w:rsidRDefault="00000000">
      <w:pPr>
        <w:pStyle w:val="Bibliography"/>
      </w:pPr>
      <w:bookmarkStart w:id="222" w:name="ref-RosenfeldDeveloping2017"/>
      <w:bookmarkEnd w:id="221"/>
      <w:r>
        <w:t xml:space="preserve">———. 2017. “Developing Flow–Ecology Relationships: Implications of Nonlinear Biological Responses for Water Management.” </w:t>
      </w:r>
      <w:r>
        <w:rPr>
          <w:i/>
          <w:iCs/>
        </w:rPr>
        <w:t>Freshwater Biology</w:t>
      </w:r>
      <w:r>
        <w:t xml:space="preserve"> 62 (8): 1305–24. </w:t>
      </w:r>
      <w:hyperlink r:id="rId87">
        <w:r w:rsidR="008C117A">
          <w:rPr>
            <w:rStyle w:val="Hyperlink"/>
          </w:rPr>
          <w:t>https://doi.org/10.1111/fwb.12948</w:t>
        </w:r>
      </w:hyperlink>
      <w:r>
        <w:t>.</w:t>
      </w:r>
    </w:p>
    <w:p w14:paraId="5AFD9BE8" w14:textId="77777777" w:rsidR="008C117A" w:rsidRDefault="00000000">
      <w:pPr>
        <w:pStyle w:val="Bibliography"/>
      </w:pPr>
      <w:bookmarkStart w:id="223" w:name="ref-SabyEtAlSensitivity2022"/>
      <w:bookmarkEnd w:id="222"/>
      <w:r>
        <w:t xml:space="preserve">Saby, Linnea, Kevin L. McKee, Prakrut Kansara, Jonathan L. Goodall, Lawrence E. Band, and Venkataraman Lakshmi. 2022. “Sensitivity of Remotely Sensed Vegetation to Hydrologic Predictors Across the Colorado River Basin, 2001–2019.” </w:t>
      </w:r>
      <w:r>
        <w:rPr>
          <w:i/>
          <w:iCs/>
        </w:rPr>
        <w:t>JAWRA Journal of the American Water Resources Association</w:t>
      </w:r>
      <w:r>
        <w:t xml:space="preserve"> 58 (6): 1017–29. </w:t>
      </w:r>
      <w:hyperlink r:id="rId88">
        <w:r w:rsidR="008C117A">
          <w:rPr>
            <w:rStyle w:val="Hyperlink"/>
          </w:rPr>
          <w:t>https://doi.org/10.1111/1752-1688.12965</w:t>
        </w:r>
      </w:hyperlink>
      <w:r>
        <w:t>.</w:t>
      </w:r>
    </w:p>
    <w:p w14:paraId="4E52E8C6" w14:textId="77777777" w:rsidR="008C117A" w:rsidRDefault="00000000">
      <w:pPr>
        <w:pStyle w:val="Bibliography"/>
      </w:pPr>
      <w:bookmarkStart w:id="224" w:name="X5054264b6c920dda2c8353a771689db17bde318"/>
      <w:bookmarkEnd w:id="223"/>
      <w:r>
        <w:t>Scott River Watershed Council. 2005. “Limiting Factors Analysis for Coho Salmon and Other Anadromous Fish.”</w:t>
      </w:r>
    </w:p>
    <w:p w14:paraId="5DB8D76F" w14:textId="77777777" w:rsidR="008C117A" w:rsidRDefault="00000000">
      <w:pPr>
        <w:pStyle w:val="Bibliography"/>
      </w:pPr>
      <w:bookmarkStart w:id="225" w:name="X35601437fc25b0fdd92b478f2f9ddeaed3398df"/>
      <w:bookmarkEnd w:id="224"/>
      <w:r>
        <w:t>———. 2018. “Restoring Priority Coho Habitat in the Scott River Watershed Modeling and Planning Report.”</w:t>
      </w:r>
    </w:p>
    <w:p w14:paraId="172D9F8F" w14:textId="77777777" w:rsidR="008C117A" w:rsidRDefault="00000000">
      <w:pPr>
        <w:pStyle w:val="Bibliography"/>
      </w:pPr>
      <w:bookmarkStart w:id="226" w:name="X219dbab4f1b1e9de43fca9056ca6683a1534b3d"/>
      <w:bookmarkEnd w:id="225"/>
      <w:r>
        <w:lastRenderedPageBreak/>
        <w:t>Scott River Watershed Council, and Siskiyou Resource Conservation District. 2003. “Scott River Fall Flows Action Plan Accomplishments, 1995 to 2003.” Siskiyou Resource Conservation District.</w:t>
      </w:r>
    </w:p>
    <w:p w14:paraId="4C4EE972" w14:textId="77777777" w:rsidR="008C117A" w:rsidRDefault="00000000">
      <w:pPr>
        <w:pStyle w:val="Bibliography"/>
      </w:pPr>
      <w:bookmarkStart w:id="227" w:name="X016186d9277bc0cdba45e85ab80e8a649230371"/>
      <w:bookmarkEnd w:id="226"/>
      <w:r>
        <w:t>———. 2005. “Initial Phase of the Scott River Watershed Council Strategic Action Plan.” Etna, CA.</w:t>
      </w:r>
    </w:p>
    <w:p w14:paraId="0A5E929C" w14:textId="77777777" w:rsidR="008C117A" w:rsidRDefault="00000000">
      <w:pPr>
        <w:pStyle w:val="Bibliography"/>
      </w:pPr>
      <w:bookmarkStart w:id="228" w:name="X334218043bd9d5b07a848a610917fcfef0168db"/>
      <w:bookmarkEnd w:id="227"/>
      <w:r>
        <w:t>Scott Valley Area Plan Committee. 1980. “Scott Valley Area Plan.” Siskiyou County.</w:t>
      </w:r>
    </w:p>
    <w:p w14:paraId="692B1621" w14:textId="77777777" w:rsidR="008C117A" w:rsidRDefault="00000000">
      <w:pPr>
        <w:pStyle w:val="Bibliography"/>
      </w:pPr>
      <w:bookmarkStart w:id="229" w:name="ref-SeeHolmesReducing2015"/>
      <w:bookmarkEnd w:id="228"/>
      <w:r>
        <w:t xml:space="preserve">See, Kevin E., and Elizabeth E. Holmes. 2015. “Reducing Bias and Improving Precision in Species Extinction Forecasts.” </w:t>
      </w:r>
      <w:r>
        <w:rPr>
          <w:i/>
          <w:iCs/>
        </w:rPr>
        <w:t>Ecological Applications</w:t>
      </w:r>
      <w:r>
        <w:t xml:space="preserve"> 25 (4): 1157–65. </w:t>
      </w:r>
      <w:hyperlink r:id="rId89">
        <w:r w:rsidR="008C117A">
          <w:rPr>
            <w:rStyle w:val="Hyperlink"/>
          </w:rPr>
          <w:t>https://doi.org/10.1890/14-2003.1</w:t>
        </w:r>
      </w:hyperlink>
      <w:r>
        <w:t>.</w:t>
      </w:r>
    </w:p>
    <w:p w14:paraId="34FCD751" w14:textId="77777777" w:rsidR="008C117A" w:rsidRDefault="00000000">
      <w:pPr>
        <w:pStyle w:val="Bibliography"/>
      </w:pPr>
      <w:bookmarkStart w:id="230" w:name="ref-SellheimEtAlInformed2020"/>
      <w:bookmarkEnd w:id="229"/>
      <w:r>
        <w:t xml:space="preserve">Sellheim, Kirsten, Steven Zeug, and Joseph Merz. 2020. “Informed Water Management Alternatives for an over-Allocated River: Incorporating Salmon Life Stage Effects into a Decision Tree Process During Drought.” </w:t>
      </w:r>
      <w:r>
        <w:rPr>
          <w:i/>
          <w:iCs/>
        </w:rPr>
        <w:t>Fisheries Management and Ecology</w:t>
      </w:r>
      <w:r>
        <w:t xml:space="preserve"> 27 (5): 498–516. </w:t>
      </w:r>
      <w:hyperlink r:id="rId90">
        <w:r w:rsidR="008C117A">
          <w:rPr>
            <w:rStyle w:val="Hyperlink"/>
          </w:rPr>
          <w:t>https://doi.org/10.1111/fme.12432</w:t>
        </w:r>
      </w:hyperlink>
      <w:r>
        <w:t>.</w:t>
      </w:r>
    </w:p>
    <w:p w14:paraId="62DD0468" w14:textId="77777777" w:rsidR="008C117A" w:rsidRDefault="00000000">
      <w:pPr>
        <w:pStyle w:val="Bibliography"/>
      </w:pPr>
      <w:bookmarkStart w:id="231" w:name="ref-ShentonEtAlPutting2012"/>
      <w:bookmarkEnd w:id="230"/>
      <w:r>
        <w:t xml:space="preserve">Shenton, Will, Nicholas R. Bond, Jian D. L. Yen, and Ralph Mac Nally. 2012. “Putting the ‘Ecology’ into Environmental Flows: Ecological Dynamics and Demographic Modelling.” </w:t>
      </w:r>
      <w:r>
        <w:rPr>
          <w:i/>
          <w:iCs/>
        </w:rPr>
        <w:t>Environmental Management</w:t>
      </w:r>
      <w:r>
        <w:t xml:space="preserve"> 50 (1): 1–10. </w:t>
      </w:r>
      <w:hyperlink r:id="rId91">
        <w:r w:rsidR="008C117A">
          <w:rPr>
            <w:rStyle w:val="Hyperlink"/>
          </w:rPr>
          <w:t>https://doi.org/10.1007/s00267-012-9864-z</w:t>
        </w:r>
      </w:hyperlink>
      <w:r>
        <w:t>.</w:t>
      </w:r>
    </w:p>
    <w:p w14:paraId="53FEFCA5" w14:textId="77777777" w:rsidR="008C117A" w:rsidRDefault="00000000">
      <w:pPr>
        <w:pStyle w:val="Bibliography"/>
      </w:pPr>
      <w:bookmarkStart w:id="232" w:name="ref-SinnathambyEtAlEcohydrological2018"/>
      <w:bookmarkEnd w:id="231"/>
      <w:r>
        <w:t xml:space="preserve">Sinnathamby, Sumathy, Kyle R. Douglas-Mankin, Muluken E. Muche, Stacy L. Hutchinson, and Aavudai Anandhi. 2018. “Ecohydrological Index, Native Fish, and Climate Trends and Relationships in the Kansas River Basin.” </w:t>
      </w:r>
      <w:r>
        <w:rPr>
          <w:i/>
          <w:iCs/>
        </w:rPr>
        <w:t>Ecohydrology</w:t>
      </w:r>
      <w:r>
        <w:t xml:space="preserve"> 11 (1): e1909. </w:t>
      </w:r>
      <w:hyperlink r:id="rId92">
        <w:r w:rsidR="008C117A">
          <w:rPr>
            <w:rStyle w:val="Hyperlink"/>
          </w:rPr>
          <w:t>https://doi.org/10.1002/eco.1909</w:t>
        </w:r>
      </w:hyperlink>
      <w:r>
        <w:t>.</w:t>
      </w:r>
    </w:p>
    <w:p w14:paraId="782F313C" w14:textId="77777777" w:rsidR="008C117A" w:rsidRDefault="00000000">
      <w:pPr>
        <w:pStyle w:val="Bibliography"/>
      </w:pPr>
      <w:bookmarkStart w:id="233" w:name="ref-SiskiyouCountyScott2021"/>
      <w:bookmarkEnd w:id="232"/>
      <w:r>
        <w:t xml:space="preserve">Siskiyou County. 2021. “Scott Valley Groundwater Sustainability Plan.” </w:t>
      </w:r>
      <w:r>
        <w:rPr>
          <w:i/>
          <w:iCs/>
        </w:rPr>
        <w:t>Scott Valley FINAL GSP</w:t>
      </w:r>
      <w:r>
        <w:t>. https://www.co.siskiyou.ca.us/naturalresources/page/scott-valley-final-gsp.</w:t>
      </w:r>
    </w:p>
    <w:p w14:paraId="4580CF32" w14:textId="77777777" w:rsidR="008C117A" w:rsidRDefault="00000000">
      <w:pPr>
        <w:pStyle w:val="Bibliography"/>
      </w:pPr>
      <w:bookmarkStart w:id="234" w:name="X764838e26b283ee4a858a9ae505783df61529a2"/>
      <w:bookmarkEnd w:id="233"/>
      <w:r>
        <w:t>Siskiyou Resource Conservation District. 1994. “Scott Valley Irrigation District Study.”</w:t>
      </w:r>
    </w:p>
    <w:p w14:paraId="79998980" w14:textId="77777777" w:rsidR="008C117A" w:rsidRDefault="00000000">
      <w:pPr>
        <w:pStyle w:val="Bibliography"/>
      </w:pPr>
      <w:bookmarkStart w:id="235" w:name="Xfb2f30bfeb975733173d4f54503165ae434e004"/>
      <w:bookmarkEnd w:id="234"/>
      <w:r>
        <w:t>———. 2004. “Final Report Scott River Coho Spawning Assessment: 2003-2004.” Etna, CA: Siskiyou Resource Conservation District.</w:t>
      </w:r>
    </w:p>
    <w:p w14:paraId="123CF9A0" w14:textId="77777777" w:rsidR="008C117A" w:rsidRDefault="00000000">
      <w:pPr>
        <w:pStyle w:val="Bibliography"/>
      </w:pPr>
      <w:bookmarkStart w:id="236" w:name="X36416dcc235fcfe51d2b5c41bd26783cc18bc62"/>
      <w:bookmarkEnd w:id="235"/>
      <w:r>
        <w:t>———. 2010. “Scott River Adult Coho Spawning Ground Surveys December 2009 - January 2010.” Etna, CA: Siskiyou Resource Conservation District.</w:t>
      </w:r>
    </w:p>
    <w:p w14:paraId="484127FF" w14:textId="77777777" w:rsidR="008C117A" w:rsidRDefault="00000000">
      <w:pPr>
        <w:pStyle w:val="Bibliography"/>
      </w:pPr>
      <w:bookmarkStart w:id="237" w:name="ref-SteinEtAlCalifornia2021"/>
      <w:bookmarkEnd w:id="236"/>
      <w:r>
        <w:t xml:space="preserve">Stein, Eric D., Julie Zimmerman, Sarah M. Yarnell, Bronwen Stanford, Belize Lane, Kristine T. Taniguchi-Quan, Alyssa Obester, Theodore E. Grantham, Robert A. Lusardi, and Samuel Sandoval-Solis. 2021. “The California Environmental Flows Framework: Meeting the Challenges of Developing a Large-Scale Environmental Flows Program.” </w:t>
      </w:r>
      <w:r>
        <w:rPr>
          <w:i/>
          <w:iCs/>
        </w:rPr>
        <w:t>Frontiers in Environmental Science</w:t>
      </w:r>
      <w:r>
        <w:t xml:space="preserve"> 9 (October): 769943. </w:t>
      </w:r>
      <w:hyperlink r:id="rId93">
        <w:r w:rsidR="008C117A">
          <w:rPr>
            <w:rStyle w:val="Hyperlink"/>
          </w:rPr>
          <w:t>https://doi.org/10.3389/fenvs.2021.769943</w:t>
        </w:r>
      </w:hyperlink>
      <w:r>
        <w:t>.</w:t>
      </w:r>
    </w:p>
    <w:p w14:paraId="06A8364F" w14:textId="77777777" w:rsidR="008C117A" w:rsidRDefault="00000000">
      <w:pPr>
        <w:pStyle w:val="Bibliography"/>
      </w:pPr>
      <w:bookmarkStart w:id="238" w:name="ref-Stewart-KosterEtAlFish2011"/>
      <w:bookmarkEnd w:id="237"/>
      <w:r>
        <w:t xml:space="preserve">Stewart-Koster, B., J. D. Olden, M. J. Kennard, B. J. Pusey, E. L. Boone, M. Douglas, and S. Jackson. 2011. “Fish Response to the Temporal Hierarchy of the Natural Flow Regime in the Daly River, Northern Australia.” </w:t>
      </w:r>
      <w:r>
        <w:rPr>
          <w:i/>
          <w:iCs/>
        </w:rPr>
        <w:t>Journal of Fish Biology</w:t>
      </w:r>
      <w:r>
        <w:t xml:space="preserve"> 79 (6): 1525–44. </w:t>
      </w:r>
      <w:hyperlink r:id="rId94">
        <w:r w:rsidR="008C117A">
          <w:rPr>
            <w:rStyle w:val="Hyperlink"/>
          </w:rPr>
          <w:t>https://doi.org/10.1111/j.1095-8649.2011.03072.x</w:t>
        </w:r>
      </w:hyperlink>
      <w:r>
        <w:t>.</w:t>
      </w:r>
    </w:p>
    <w:p w14:paraId="7E3831EA" w14:textId="77777777" w:rsidR="008C117A" w:rsidRDefault="00000000">
      <w:pPr>
        <w:pStyle w:val="Bibliography"/>
      </w:pPr>
      <w:bookmarkStart w:id="239" w:name="ref-TarlockLocal1993"/>
      <w:bookmarkEnd w:id="238"/>
      <w:r>
        <w:lastRenderedPageBreak/>
        <w:t xml:space="preserve">Tarlock, A Dan. 1993. “Local Government Protection of Biodiversity: What Is Its Niche?” </w:t>
      </w:r>
      <w:r>
        <w:rPr>
          <w:i/>
          <w:iCs/>
        </w:rPr>
        <w:t>The University of Chicago Law Review</w:t>
      </w:r>
      <w:r>
        <w:t xml:space="preserve"> 60 (2): 555–613. </w:t>
      </w:r>
      <w:hyperlink r:id="rId95">
        <w:r w:rsidR="008C117A">
          <w:rPr>
            <w:rStyle w:val="Hyperlink"/>
          </w:rPr>
          <w:t>https://www.jstor.org/stable/1600079</w:t>
        </w:r>
      </w:hyperlink>
      <w:r>
        <w:t>.</w:t>
      </w:r>
    </w:p>
    <w:p w14:paraId="4CDFC735" w14:textId="77777777" w:rsidR="008C117A" w:rsidRDefault="00000000">
      <w:pPr>
        <w:pStyle w:val="Bibliography"/>
      </w:pPr>
      <w:bookmarkStart w:id="240" w:name="ref-TesfayeEtAlClimatic2017"/>
      <w:bookmarkEnd w:id="239"/>
      <w:r>
        <w:t xml:space="preserve">Tesfaye, Samuale, Emiru Birhane, Toon Leijnse, and S. E. A. T. M. Van Der Zee. 2017. “Climatic Controls of Ecohydrological Responses in the Highlands of Northern Ethiopia.” </w:t>
      </w:r>
      <w:r>
        <w:rPr>
          <w:i/>
          <w:iCs/>
        </w:rPr>
        <w:t>Science of The Total Environment</w:t>
      </w:r>
      <w:r>
        <w:t xml:space="preserve"> 609 (December): 77–91. </w:t>
      </w:r>
      <w:hyperlink r:id="rId96">
        <w:r w:rsidR="008C117A">
          <w:rPr>
            <w:rStyle w:val="Hyperlink"/>
          </w:rPr>
          <w:t>https://doi.org/10.1016/j.scitotenv.2017.07.138</w:t>
        </w:r>
      </w:hyperlink>
      <w:r>
        <w:t>.</w:t>
      </w:r>
    </w:p>
    <w:p w14:paraId="3FEA16FE" w14:textId="77777777" w:rsidR="008C117A" w:rsidRDefault="00000000">
      <w:pPr>
        <w:pStyle w:val="Bibliography"/>
      </w:pPr>
      <w:bookmarkStart w:id="241" w:name="ref-TharmeGlobal2003"/>
      <w:bookmarkEnd w:id="240"/>
      <w:r>
        <w:t xml:space="preserve">Tharme, R. E. 2003. “A Global Perspective on Environmental Flow Assessment: Emerging Trends in the Development and Application of Environmental Flow Methodologies for Rivers.” </w:t>
      </w:r>
      <w:r>
        <w:rPr>
          <w:i/>
          <w:iCs/>
        </w:rPr>
        <w:t>River Research and Applications</w:t>
      </w:r>
      <w:r>
        <w:t xml:space="preserve"> 19 (5-6): 397–441. </w:t>
      </w:r>
      <w:hyperlink r:id="rId97">
        <w:r w:rsidR="008C117A">
          <w:rPr>
            <w:rStyle w:val="Hyperlink"/>
          </w:rPr>
          <w:t>https://doi.org/10.1002/rra.736</w:t>
        </w:r>
      </w:hyperlink>
      <w:r>
        <w:t>.</w:t>
      </w:r>
    </w:p>
    <w:p w14:paraId="1280E6D7" w14:textId="77777777" w:rsidR="008C117A" w:rsidRDefault="00000000">
      <w:pPr>
        <w:pStyle w:val="Bibliography"/>
      </w:pPr>
      <w:bookmarkStart w:id="242" w:name="ref-TheRFoundationProject2025"/>
      <w:bookmarkEnd w:id="241"/>
      <w:r>
        <w:t>The R Foundation. 2025. “R: The R Project for Statistical Computing.” https://www.r-project.org/.</w:t>
      </w:r>
    </w:p>
    <w:p w14:paraId="76249467" w14:textId="77777777" w:rsidR="008C117A" w:rsidRDefault="00000000">
      <w:pPr>
        <w:pStyle w:val="Bibliography"/>
      </w:pPr>
      <w:bookmarkStart w:id="243" w:name="ref-TolleyEtAlSensitivity2019"/>
      <w:bookmarkEnd w:id="242"/>
      <w:r>
        <w:t xml:space="preserve">Tolley, D., L. Foglia, and T. Harter. 2019. “Sensitivity Analysis and Calibration of an Integrated Hydrologic Model in an Irrigated Agricultural Basin With a Groundwater-Dependent Ecosystem.” </w:t>
      </w:r>
      <w:r>
        <w:rPr>
          <w:i/>
          <w:iCs/>
        </w:rPr>
        <w:t>Water Resources Research</w:t>
      </w:r>
      <w:r>
        <w:t xml:space="preserve"> 55 (9): 7876–7901. </w:t>
      </w:r>
      <w:hyperlink r:id="rId98">
        <w:r w:rsidR="008C117A">
          <w:rPr>
            <w:rStyle w:val="Hyperlink"/>
          </w:rPr>
          <w:t>https://doi.org/10.1029/2018WR024209</w:t>
        </w:r>
      </w:hyperlink>
      <w:r>
        <w:t>.</w:t>
      </w:r>
    </w:p>
    <w:p w14:paraId="745E2C80" w14:textId="77777777" w:rsidR="008C117A" w:rsidRDefault="00000000">
      <w:pPr>
        <w:pStyle w:val="Bibliography"/>
      </w:pPr>
      <w:bookmarkStart w:id="244" w:name="ref-TredennickEtAlPractical2021"/>
      <w:bookmarkEnd w:id="243"/>
      <w:r>
        <w:t xml:space="preserve">Tredennick, Andrew T., Giles Hooker, Stephen P. Ellner, and Peter B. Adler. 2021. “A Practical Guide to Selecting Models for Exploration, Inference, and Prediction in Ecology.” </w:t>
      </w:r>
      <w:r>
        <w:rPr>
          <w:i/>
          <w:iCs/>
        </w:rPr>
        <w:t>Ecology</w:t>
      </w:r>
      <w:r>
        <w:t xml:space="preserve"> 102 (6): e03336. </w:t>
      </w:r>
      <w:hyperlink r:id="rId99">
        <w:r w:rsidR="008C117A">
          <w:rPr>
            <w:rStyle w:val="Hyperlink"/>
          </w:rPr>
          <w:t>https://doi.org/10.1002/ecy.3336</w:t>
        </w:r>
      </w:hyperlink>
      <w:r>
        <w:t>.</w:t>
      </w:r>
    </w:p>
    <w:p w14:paraId="5BDE18B8" w14:textId="77777777" w:rsidR="008C117A" w:rsidRDefault="00000000">
      <w:pPr>
        <w:pStyle w:val="Bibliography"/>
      </w:pPr>
      <w:bookmarkStart w:id="245" w:name="ref-TurnerStewardsonHydrologic2014"/>
      <w:bookmarkEnd w:id="244"/>
      <w:r>
        <w:t xml:space="preserve">Turner, Margot, and Michael Stewardson. 2014. “Hydrologic Indicators of Hydraulic Conditions That Drive Flow–Biota Relationships.” </w:t>
      </w:r>
      <w:r>
        <w:rPr>
          <w:i/>
          <w:iCs/>
        </w:rPr>
        <w:t>Hydrological Sciences Journal</w:t>
      </w:r>
      <w:r>
        <w:t xml:space="preserve"> 59 (3-4): 659–72. </w:t>
      </w:r>
      <w:hyperlink r:id="rId100">
        <w:r w:rsidR="008C117A">
          <w:rPr>
            <w:rStyle w:val="Hyperlink"/>
          </w:rPr>
          <w:t>https://doi.org/10.1080/02626667.2014.896997</w:t>
        </w:r>
      </w:hyperlink>
      <w:r>
        <w:t>.</w:t>
      </w:r>
    </w:p>
    <w:p w14:paraId="72672C2C" w14:textId="77777777" w:rsidR="008C117A" w:rsidRDefault="00000000">
      <w:pPr>
        <w:pStyle w:val="Bibliography"/>
      </w:pPr>
      <w:bookmarkStart w:id="246" w:name="ref-VanKirkNamanRelative2008"/>
      <w:bookmarkEnd w:id="245"/>
      <w:r>
        <w:t xml:space="preserve">Van Kirk, Robert W., and Seth W. Naman. 2008. “Relative Effects of Climate and Water Use on Base-Flow Trends in the Lower Klamath Basin.” </w:t>
      </w:r>
      <w:r>
        <w:rPr>
          <w:i/>
          <w:iCs/>
        </w:rPr>
        <w:t>Journal of the American Water Resources Association</w:t>
      </w:r>
      <w:r>
        <w:t xml:space="preserve"> 44 (4): 1035–52. </w:t>
      </w:r>
      <w:hyperlink r:id="rId101">
        <w:r w:rsidR="008C117A">
          <w:rPr>
            <w:rStyle w:val="Hyperlink"/>
          </w:rPr>
          <w:t>https://doi.org/10.1111/j.1752-1688.2008.00212.x</w:t>
        </w:r>
      </w:hyperlink>
      <w:r>
        <w:t>.</w:t>
      </w:r>
    </w:p>
    <w:p w14:paraId="7B16924F" w14:textId="77777777" w:rsidR="008C117A" w:rsidRDefault="00000000">
      <w:pPr>
        <w:pStyle w:val="Bibliography"/>
      </w:pPr>
      <w:bookmarkStart w:id="247" w:name="ref-WainwrightEtAlCCIEA2013"/>
      <w:bookmarkEnd w:id="246"/>
      <w:r>
        <w:t>Wainwright, Thomas C, Thomas H Williams, Kurt L Fresh, and Brian K Wells. 2013. “CCIEA PHASE II REPORT: ECOSYSTEM COMPONENTS, FISHERIES AND PROTECTED SPECIES - SALMON: Chinook and Coho Salmon.” National Marine Fisheries Service.</w:t>
      </w:r>
    </w:p>
    <w:p w14:paraId="2BF7EA7E" w14:textId="77777777" w:rsidR="008C117A" w:rsidRDefault="00000000">
      <w:pPr>
        <w:pStyle w:val="Bibliography"/>
      </w:pPr>
      <w:bookmarkStart w:id="248" w:name="ref-WardEtAlLeveraging2024"/>
      <w:bookmarkEnd w:id="247"/>
      <w:r>
        <w:t xml:space="preserve">Ward, Eric J., Mary E. Hunsicker, Kristin N. Marshall, Kiva L. Oken, Brice X. Semmens, John C. Field, Melissa A. Haltuch, et al. 2024. “Leveraging Ecological Indicators to Improve Short Term Forecasts of Fish Recruitment.” </w:t>
      </w:r>
      <w:r>
        <w:rPr>
          <w:i/>
          <w:iCs/>
        </w:rPr>
        <w:t>Fish and Fisheries</w:t>
      </w:r>
      <w:r>
        <w:t xml:space="preserve"> 25 (6): 895–909. </w:t>
      </w:r>
      <w:hyperlink r:id="rId102">
        <w:r w:rsidR="008C117A">
          <w:rPr>
            <w:rStyle w:val="Hyperlink"/>
          </w:rPr>
          <w:t>https://doi.org/10.1111/faf.12850</w:t>
        </w:r>
      </w:hyperlink>
      <w:r>
        <w:t>.</w:t>
      </w:r>
    </w:p>
    <w:p w14:paraId="60EBBF1C" w14:textId="77777777" w:rsidR="008C117A" w:rsidRDefault="00000000">
      <w:pPr>
        <w:pStyle w:val="Bibliography"/>
      </w:pPr>
      <w:bookmarkStart w:id="249" w:name="ref-WebbEtAlAdaptive2018"/>
      <w:bookmarkEnd w:id="248"/>
      <w:r>
        <w:t xml:space="preserve">Webb, J. Angus, Robyn J. Watts, Catherine Allan, and John C. Conallin. 2018. “Adaptive Management of Environmental Flows.” </w:t>
      </w:r>
      <w:r>
        <w:rPr>
          <w:i/>
          <w:iCs/>
        </w:rPr>
        <w:t>Environmental Management</w:t>
      </w:r>
      <w:r>
        <w:t xml:space="preserve"> 61 (3): 339–46. </w:t>
      </w:r>
      <w:hyperlink r:id="rId103">
        <w:r w:rsidR="008C117A">
          <w:rPr>
            <w:rStyle w:val="Hyperlink"/>
          </w:rPr>
          <w:t>https://doi.org/10.1007/s00267-017-0981-6</w:t>
        </w:r>
      </w:hyperlink>
      <w:r>
        <w:t>.</w:t>
      </w:r>
    </w:p>
    <w:p w14:paraId="4F0F7F1F" w14:textId="77777777" w:rsidR="008C117A" w:rsidRDefault="00000000">
      <w:pPr>
        <w:pStyle w:val="Bibliography"/>
      </w:pPr>
      <w:bookmarkStart w:id="250" w:name="ref-WelchEtAlSynthesis2021"/>
      <w:bookmarkEnd w:id="249"/>
      <w:r>
        <w:lastRenderedPageBreak/>
        <w:t xml:space="preserve">Welch, David Warren, Aswea Dawn Porter, and Erin Leanne Rechisky. 2021. “A Synthesis of the Coast-Wide Decline in Survival of West Coast Chinook Salmon (Oncorhynchus Tshawytscha, Salmonidae).” </w:t>
      </w:r>
      <w:r>
        <w:rPr>
          <w:i/>
          <w:iCs/>
        </w:rPr>
        <w:t>Fish and Fisheries</w:t>
      </w:r>
      <w:r>
        <w:t xml:space="preserve"> 22 (1): 194–211. </w:t>
      </w:r>
      <w:hyperlink r:id="rId104">
        <w:r w:rsidR="008C117A">
          <w:rPr>
            <w:rStyle w:val="Hyperlink"/>
          </w:rPr>
          <w:t>https://doi.org/10.1111/faf.12514</w:t>
        </w:r>
      </w:hyperlink>
      <w:r>
        <w:t>.</w:t>
      </w:r>
    </w:p>
    <w:p w14:paraId="208C9BF5" w14:textId="77777777" w:rsidR="008C117A" w:rsidRDefault="00000000">
      <w:pPr>
        <w:pStyle w:val="Bibliography"/>
      </w:pPr>
      <w:bookmarkStart w:id="251" w:name="ref-WhiteEtAlMacroinvertebrate2018"/>
      <w:bookmarkEnd w:id="250"/>
      <w:r>
        <w:t xml:space="preserve">White, James C., Andy House, Neil Punchard, David M. Hannah, Nicholas A. Wilding, and Paul J. Wood. 2018. “Macroinvertebrate Community Responses to Hydrological Controls and Groundwater Abstraction Effects Across Intermittent and Perennial Headwater Streams.” </w:t>
      </w:r>
      <w:r>
        <w:rPr>
          <w:i/>
          <w:iCs/>
        </w:rPr>
        <w:t>Science of The Total Environment</w:t>
      </w:r>
      <w:r>
        <w:t xml:space="preserve"> 610–611 (January): 1514–26. </w:t>
      </w:r>
      <w:hyperlink r:id="rId105">
        <w:r w:rsidR="008C117A">
          <w:rPr>
            <w:rStyle w:val="Hyperlink"/>
          </w:rPr>
          <w:t>https://doi.org/10.1016/j.scitotenv.2017.06.081</w:t>
        </w:r>
      </w:hyperlink>
      <w:r>
        <w:t>.</w:t>
      </w:r>
    </w:p>
    <w:p w14:paraId="4D47DBB9" w14:textId="77777777" w:rsidR="008C117A" w:rsidRDefault="00000000">
      <w:pPr>
        <w:pStyle w:val="Bibliography"/>
      </w:pPr>
      <w:bookmarkStart w:id="252" w:name="ref-WillisEtAlInstream2016"/>
      <w:bookmarkEnd w:id="251"/>
      <w:r>
        <w:t xml:space="preserve">Willis, Ann D., Amy M. Campbell, Ada C. Fowler, Christopher A. Babcock, Jeanette K. Howard, Michael L. Deas, and Andrew L. Nichols. 2016. “Instream Flows: New Tools to Quantify Water Quality Conditions for Returning Adult Chinook Salmon.” </w:t>
      </w:r>
      <w:r>
        <w:rPr>
          <w:i/>
          <w:iCs/>
        </w:rPr>
        <w:t>Journal of Water Resources Planning and Management</w:t>
      </w:r>
      <w:r>
        <w:t xml:space="preserve"> 142 (2): 04015056. </w:t>
      </w:r>
      <w:hyperlink r:id="rId106">
        <w:r w:rsidR="008C117A">
          <w:rPr>
            <w:rStyle w:val="Hyperlink"/>
          </w:rPr>
          <w:t>https://doi.org/10.1061/(ASCE)WR.1943-5452.0000590</w:t>
        </w:r>
      </w:hyperlink>
      <w:r>
        <w:t>.</w:t>
      </w:r>
    </w:p>
    <w:p w14:paraId="58C51A41" w14:textId="77777777" w:rsidR="008C117A" w:rsidRDefault="00000000">
      <w:pPr>
        <w:pStyle w:val="Bibliography"/>
      </w:pPr>
      <w:bookmarkStart w:id="253" w:name="ref-YaoEtAlIdentifying2021"/>
      <w:bookmarkEnd w:id="252"/>
      <w:r>
        <w:t xml:space="preserve">Yao, Weiwei, Ruidong An, Guoan Yu, Jia Li, and Xiaoyi Ma. 2021. “Identifying Fish Ecological Risk Patterns Based on the Effects of Long-Term Dam Operation Schemes.” </w:t>
      </w:r>
      <w:r>
        <w:rPr>
          <w:i/>
          <w:iCs/>
        </w:rPr>
        <w:t>Ecological Engineering</w:t>
      </w:r>
      <w:r>
        <w:t xml:space="preserve"> 159 (January): 106102. </w:t>
      </w:r>
      <w:hyperlink r:id="rId107">
        <w:r w:rsidR="008C117A">
          <w:rPr>
            <w:rStyle w:val="Hyperlink"/>
          </w:rPr>
          <w:t>https://doi.org/10.1016/j.ecoleng.2020.106102</w:t>
        </w:r>
      </w:hyperlink>
      <w:r>
        <w:t>.</w:t>
      </w:r>
    </w:p>
    <w:p w14:paraId="1C8D057C" w14:textId="77777777" w:rsidR="008C117A" w:rsidRDefault="00000000">
      <w:pPr>
        <w:pStyle w:val="Bibliography"/>
      </w:pPr>
      <w:bookmarkStart w:id="254" w:name="ref-YarnellMeeting2025"/>
      <w:bookmarkEnd w:id="253"/>
      <w:r>
        <w:t>Yarnell, Sarah M. 2025. “Meeting Notes and Ecostats Consult.”</w:t>
      </w:r>
    </w:p>
    <w:p w14:paraId="69181FAA" w14:textId="77777777" w:rsidR="008C117A" w:rsidRDefault="00000000">
      <w:pPr>
        <w:pStyle w:val="Bibliography"/>
      </w:pPr>
      <w:bookmarkStart w:id="255" w:name="ref-YarnellEtAlFunctional2015"/>
      <w:bookmarkEnd w:id="254"/>
      <w:r>
        <w:t xml:space="preserve">Yarnell, Sarah M., Geoffrey E. Petts, John C. Schmidt, Alison A. Whipple, Erin E. Beller, Clifford N. Dahm, Peter Goodwin, and Joshua H. Viers. 2015. “Functional Flows in Modified Riverscapes: Hydrographs, Habitats and Opportunities.” </w:t>
      </w:r>
      <w:r>
        <w:rPr>
          <w:i/>
          <w:iCs/>
        </w:rPr>
        <w:t>BioScience</w:t>
      </w:r>
      <w:r>
        <w:t xml:space="preserve"> 65 (10): 963–72. </w:t>
      </w:r>
      <w:hyperlink r:id="rId108">
        <w:r w:rsidR="008C117A">
          <w:rPr>
            <w:rStyle w:val="Hyperlink"/>
          </w:rPr>
          <w:t>https://doi.org/10.1093/biosci/biv102</w:t>
        </w:r>
      </w:hyperlink>
      <w:r>
        <w:t>.</w:t>
      </w:r>
    </w:p>
    <w:p w14:paraId="5D83B0BF" w14:textId="77777777" w:rsidR="008C117A" w:rsidRDefault="00000000">
      <w:pPr>
        <w:pStyle w:val="Bibliography"/>
      </w:pPr>
      <w:bookmarkStart w:id="256" w:name="ref-YarnellEtAlFunctional2020"/>
      <w:bookmarkEnd w:id="255"/>
      <w:r>
        <w:t xml:space="preserve">Yarnell, Sarah M., Eric D. Stein, J. Angus Webb, Theodore Grantham, Rob A. Lusardi, Julie Zimmerman, Ryan A. Peek, Belize A. Lane, Jeanette Howard, and Samuel Sandoval-Solis. 2020. “A Functional Flows Approach to Selecting Ecologically Relevant Flow Metrics for Environmental Flow Applications.” </w:t>
      </w:r>
      <w:r>
        <w:rPr>
          <w:i/>
          <w:iCs/>
        </w:rPr>
        <w:t>River Research and Applications</w:t>
      </w:r>
      <w:r>
        <w:t xml:space="preserve"> 36 (2): 318–24. </w:t>
      </w:r>
      <w:hyperlink r:id="rId109">
        <w:r w:rsidR="008C117A">
          <w:rPr>
            <w:rStyle w:val="Hyperlink"/>
          </w:rPr>
          <w:t>https://doi.org/10.1002/rra.3575</w:t>
        </w:r>
      </w:hyperlink>
      <w:r>
        <w:t>.</w:t>
      </w:r>
    </w:p>
    <w:p w14:paraId="2020701F" w14:textId="77777777" w:rsidR="008C117A" w:rsidRDefault="00000000">
      <w:pPr>
        <w:pStyle w:val="Bibliography"/>
      </w:pPr>
      <w:bookmarkStart w:id="257" w:name="ref-YokelScott2011"/>
      <w:bookmarkEnd w:id="256"/>
      <w:r>
        <w:t>Yokel, Danielle. 2011. “Scott River Adult Coho Spawning Ground Surveys 2010-2011 Season.” Etna, CA: Siskiyou Resource Conservation District.</w:t>
      </w:r>
    </w:p>
    <w:p w14:paraId="177A1BD9" w14:textId="77777777" w:rsidR="008C117A" w:rsidRDefault="00000000">
      <w:pPr>
        <w:pStyle w:val="Bibliography"/>
      </w:pPr>
      <w:bookmarkStart w:id="258" w:name="ref-YokelScott2013"/>
      <w:bookmarkEnd w:id="257"/>
      <w:r>
        <w:t>———. 2013. “Scott River Adult Coho Spawning Ground Surveys 2012-2013 Season.” Etna, CA: Siskiyou Resource Conservation District.</w:t>
      </w:r>
    </w:p>
    <w:p w14:paraId="428B0B5B" w14:textId="77777777" w:rsidR="008C117A" w:rsidRDefault="00000000">
      <w:pPr>
        <w:pStyle w:val="Bibliography"/>
      </w:pPr>
      <w:bookmarkStart w:id="259" w:name="ref-YokelScott2014"/>
      <w:bookmarkEnd w:id="258"/>
      <w:r>
        <w:t>———. 2014. “Scott River Adult Coho Spawning Ground Surveys 2013-2014 Season.” Etna, CA: Siskiyou Resource Conservation District.</w:t>
      </w:r>
    </w:p>
    <w:p w14:paraId="6B3F6C63" w14:textId="77777777" w:rsidR="008C117A" w:rsidRDefault="00000000">
      <w:pPr>
        <w:pStyle w:val="Bibliography"/>
      </w:pPr>
      <w:bookmarkStart w:id="260" w:name="ref-YokelEtAlScott2018"/>
      <w:bookmarkEnd w:id="259"/>
      <w:r>
        <w:t>Yokel, Erich, Shari Witmore, Betsy Stapleton, Charnna Gilmore, and Michael M Pollock. 2018. “Scott River Beaver Dam Analogue Coho Salmon Habitat Restoration Program 2017 Monitoring Report.” Etna, CA: Scott River Watershed Council.</w:t>
      </w:r>
    </w:p>
    <w:bookmarkEnd w:id="115"/>
    <w:bookmarkEnd w:id="260"/>
    <w:p w14:paraId="7B2DF2FE" w14:textId="77777777" w:rsidR="008C117A" w:rsidRDefault="00000000">
      <w:r>
        <w:lastRenderedPageBreak/>
        <w:br w:type="page"/>
      </w:r>
    </w:p>
    <w:p w14:paraId="2CD0032B" w14:textId="77777777" w:rsidR="008C117A" w:rsidRDefault="00000000">
      <w:pPr>
        <w:pStyle w:val="Heading1"/>
      </w:pPr>
      <w:bookmarkStart w:id="261" w:name="Xf801689c87c80bcf12813348239a64c98524c33"/>
      <w:bookmarkEnd w:id="113"/>
      <w:r>
        <w:lastRenderedPageBreak/>
        <w:t>Supplement to “A watershed-specific formula to predict salmon reproduction using functional flow metrics”</w:t>
      </w:r>
    </w:p>
    <w:p w14:paraId="43165D11" w14:textId="77777777" w:rsidR="008C117A" w:rsidRDefault="00000000">
      <w:pPr>
        <w:pStyle w:val="Heading1"/>
      </w:pPr>
      <w:bookmarkStart w:id="262" w:name="history-of-flow-ecology-relationships-1"/>
      <w:bookmarkEnd w:id="261"/>
      <w:r>
        <w:rPr>
          <w:rStyle w:val="SectionNumber"/>
        </w:rPr>
        <w:t>8</w:t>
      </w:r>
      <w:r>
        <w:tab/>
        <w:t>History of flow-ecology relationships</w:t>
      </w:r>
    </w:p>
    <w:p w14:paraId="4BFD23DA" w14:textId="77777777" w:rsidR="008C117A" w:rsidRDefault="00000000">
      <w:pPr>
        <w:pStyle w:val="FirstParagraph"/>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Poff et al. 2010). Consequently, in recent decades a diverse body of research has sought to identify and quantify ecological responses to changes in flow.</w:t>
      </w:r>
    </w:p>
    <w:p w14:paraId="49553165" w14:textId="77777777" w:rsidR="008C117A" w:rsidRDefault="00000000">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 (e.g., Monk et al. 2006; Guareschi et al. 2014; Kevic et al. 2018; Mazor et al. 2018; Larsen et al. 2021; Peek et al. 2022), and secondly, fish diversity and community assemblage (e.g., McManamay et al. 2013; Peterson and Freeman 2016; Cartwright et al. 2017; Sinnathamby et al. 2018; Hain et al. 2018; Guedes et al. 2020; Yao et al. 2021). Ecological responses can also be based on the abundance of a single or a few species, often of fish (Stewart-Koster et al. 2011; Booth et al. 2014; DeWeber and Peterson 2020; Hale et al. 2023), as well as the extent of habitat types (Chowdhury and Driver 2007; Arriana Brand et al. 2011) and the presence of organisms including vegetation and plankton (Riis et al. 2008; Catford et al. 2014; Qian, Liu, and Chen 2016; Tesfaye et al. 2017; Saby et al. 2022). Hydrologic predictors range widely </w:t>
      </w:r>
      <w:r>
        <w:rPr>
          <w:b/>
          <w:bCs/>
        </w:rPr>
        <w:t>insert IHA and ELOHA</w:t>
      </w:r>
      <w:r>
        <w:t>, with a heavy emphasis on extreme (low or high) flow events and the duration of components of the flow regime (e.g., Ayllón et al. 2014; Lamouroux and Olivier 2015; McManamay and Frimpong 2015; Bower et al. 2022). Causes of the change in hydrology include the operation of dams, changes in human water use, climate change, and natural flow variability (e.g., Alomía Herrera and Carrera Burneo 2017; Gao, Xie, and Zou 2020; White et al. 2018; Daneshvar et al. 2017; Herbst et al. 2019).</w:t>
      </w:r>
    </w:p>
    <w:p w14:paraId="6454C94E" w14:textId="77777777" w:rsidR="008C117A" w:rsidRDefault="00000000">
      <w:pPr>
        <w:pStyle w:val="BodyText"/>
      </w:pPr>
      <w:r>
        <w:t>Investigations of flow-ecology relationships can also be grouped by approach Brummer et al. (2016). In experimental flow studies the flow is directly manipulated with dam releases and biological responses are monitored (e.g., Konrad et al. 2011). In longitudinal studies, long-term ecological and hydrological records can be used to infer local or regional correlations (e.g., Mellado-Díaz et al. 2019). Finally, in space-for-time approaches, the hydrology of multiple river systems in a region is used to populate the distribution of different hydrologic behavior, and ecological monitoring is related to flow differences between streams (e.g., Monk et al. 2008; Riis et al. 2008; Catford et al. 2014; Bower et al. 2022). Space-for-time analyses require considerably fewer resources than experimental flows and longitudinal studies, and thus are more numerous (Brummer et al. 2016).</w:t>
      </w:r>
    </w:p>
    <w:p w14:paraId="23BB9878" w14:textId="77777777" w:rsidR="008C117A" w:rsidRDefault="00000000">
      <w:pPr>
        <w:pStyle w:val="BodyText"/>
      </w:pPr>
      <w:r>
        <w:lastRenderedPageBreak/>
        <w:t>Bridging the gap between science and policy has been a persistent challenge in this field. In many cases a key research motivation is to support decision-making in a variety of 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Ecological Limits of Hydrologic Alteration (ELOHA) framework or similar approaches can generate flow-ecology relationships or flow standards for particular rivers, but cannot translate specific management decisions into hydrologic or ecological outcomes (Richter et al. 2006; Cartwright et al. 2017).</w:t>
      </w:r>
    </w:p>
    <w:p w14:paraId="6ED4F2FB" w14:textId="77777777" w:rsidR="008C117A" w:rsidRDefault="00000000">
      <w:pPr>
        <w:pStyle w:val="BodyText"/>
      </w:pPr>
      <w:r>
        <w:t>An ideal framework for supporting decision-making would involve two key steps, firstly connecting land and water management actions to flow changes, and secondly connecting flow changes to ecological responses (Peterson and Freeman 2016; DeWeber and Peterson 2020; Acero Triana, Chu, and Stein 2021). Both steps can involve complex models and substantial uncertainty, often representing an interdisciplinary challenge. Threshold values for “sufficient” flows would be ideal for a management context (Rosenfeld 2017), but can be difficult to identify and in some cases may not exist (Lueders and McManamay 2023). Additionally, identifying natural flow regimes may be less immediately relevant to water resource management than an approach which can quantify ecological responses to “designer” or functional flows (which can often be controlled or influenced by dam releases) (Arthington, Bernardo, and Ilhéu 2014; Webb et al. 2018), with the caveat that the designer flows approach may risk overlooking ecological flow needs that are not currently monitored (Bower et al. 2022). Finally, stakeholders in at least one study requested flow-ecology relationships based on empirical monitoring, rather than more easily-simulated proxies like flow changes or thermal exposure (DeWeber and Peterson 2020).</w:t>
      </w:r>
    </w:p>
    <w:p w14:paraId="7A7A7AA5" w14:textId="77777777" w:rsidR="008C117A" w:rsidRDefault="00000000">
      <w:pPr>
        <w:pStyle w:val="BodyText"/>
      </w:pPr>
      <w:r>
        <w:t>The present study is a longitudinal “bottom-up” analysis, using empirical data and a case study, to identify flows most critical to support two specific species, and thus address the second of the two key links identified above. We use empirical data to develop a predictive model of a biological response to measurable (and simulatable) changes in flow metrics. We refer to this model as a “hydrologic benefit function” (i.e.,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p w14:paraId="47C008B2" w14:textId="77777777" w:rsidR="008C117A" w:rsidRDefault="00000000">
      <w:pPr>
        <w:pStyle w:val="Heading2"/>
      </w:pPr>
      <w:bookmarkStart w:id="263" w:name="X7927e02b030070da3d3f36a45d1c21d7f6b1239"/>
      <w:r>
        <w:rPr>
          <w:rStyle w:val="SectionNumber"/>
        </w:rPr>
        <w:t>8.1</w:t>
      </w:r>
      <w:r>
        <w:tab/>
        <w:t>Previous work and limitations of a hydrologic predictor approach</w:t>
      </w:r>
    </w:p>
    <w:p w14:paraId="2D1A7F23" w14:textId="77777777" w:rsidR="008C117A" w:rsidRDefault="00000000">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w:t>
      </w:r>
      <w:r>
        <w:lastRenderedPageBreak/>
        <w:t>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 (Rosenfeld 2003; Anderson et al. 2006; Lancaster and Downes 2010; Acreman et al. 2014; Shenton et al. 2012). Additionally, in at least one case, fish population differences were not successfully predicted with a model based only on flow metrics; other variables such as water temperature were necessary to capture population shifts (McManamay et al. 2013).</w:t>
      </w:r>
    </w:p>
    <w:p w14:paraId="6C8C3FD3" w14:textId="77777777" w:rsidR="008C117A" w:rsidRDefault="00000000">
      <w:pPr>
        <w:pStyle w:val="BodyText"/>
      </w:pPr>
      <w:r>
        <w:t>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 (SRWC and Siskiyou RCD 2005; NMFS 2014).</w:t>
      </w:r>
    </w:p>
    <w:p w14:paraId="5B7960E3" w14:textId="77777777" w:rsidR="008C117A" w:rsidRDefault="00000000">
      <w:pPr>
        <w:pStyle w:val="Heading1"/>
      </w:pPr>
      <w:bookmarkStart w:id="264" w:name="X36fa6955ee881a3061f3114fd02206899c105b3"/>
      <w:bookmarkEnd w:id="262"/>
      <w:bookmarkEnd w:id="263"/>
      <w:r>
        <w:rPr>
          <w:rStyle w:val="SectionNumber"/>
        </w:rPr>
        <w:t>9</w:t>
      </w:r>
      <w:r>
        <w:tab/>
        <w:t>Scott River watershed setting and water use</w:t>
      </w:r>
    </w:p>
    <w:p w14:paraId="5A86B935" w14:textId="77777777" w:rsidR="008C117A" w:rsidRDefault="00000000">
      <w:pPr>
        <w:pStyle w:val="Heading2"/>
      </w:pPr>
      <w:bookmarkStart w:id="265" w:name="geography-climate-and-hydrology"/>
      <w:r>
        <w:rPr>
          <w:rStyle w:val="SectionNumber"/>
        </w:rPr>
        <w:t>9.1</w:t>
      </w:r>
      <w:r>
        <w:tab/>
        <w:t>Geography, climate and hydrology</w:t>
      </w:r>
    </w:p>
    <w:p w14:paraId="7D7C10CC" w14:textId="77777777" w:rsidR="008C117A" w:rsidRDefault="00000000">
      <w:pPr>
        <w:pStyle w:val="FirstParagraph"/>
      </w:pPr>
      <w:r>
        <w:t>The Scott River drains a 2,109 km</w:t>
      </w:r>
      <w:r>
        <w:rPr>
          <w:vertAlign w:val="superscript"/>
        </w:rPr>
        <w:t>2</w:t>
      </w:r>
      <w:r>
        <w:t xml:space="preserve"> (814 square mile) watershed known as Scott Valley, flowing generally from south to north and joining the Klamath River after flowing through a steep canyon (Figure 1). The Scott is a major tributary to the Klamath, which drains an area spanning sections of Northern California and Southern Oregon (Figure 1,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 8).</w:t>
      </w:r>
    </w:p>
    <w:p w14:paraId="1B9D6D8E" w14:textId="77777777" w:rsidR="008C117A" w:rsidRDefault="00000000">
      <w:pPr>
        <w:pStyle w:val="BodyText"/>
      </w:pPr>
      <w:r>
        <w:t xml:space="preserve">In most dry-to-average water years, sections of the Scott River become seasonally dewatered (NCRWQCB 2005; Figure 5 in Tolley, Foglia, and Harter 2019).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 (Mack 1958; Harter and Hines 2008). Groundwater discharge sustains streamflow in low-lying areas, especially during the dry season of August through October or November (Tolley, Foglia, and Harter 2019). For consistency with regulatory and </w:t>
      </w:r>
      <w:r>
        <w:lastRenderedPageBreak/>
        <w:t>management programs in this region, this document uses units of cubic feet per second (cfs) when reporting hydrologic fluxes.</w:t>
      </w:r>
    </w:p>
    <w:p w14:paraId="0180956A" w14:textId="39499943" w:rsidR="008C117A" w:rsidRDefault="00000000">
      <w:pPr>
        <w:pStyle w:val="SourceCode"/>
      </w:pPr>
      <w:r>
        <w:rPr>
          <w:rStyle w:val="VerbatimChar"/>
        </w:rPr>
        <w:t xml:space="preserve"> </w:t>
      </w:r>
      <w:r>
        <w:br/>
      </w:r>
    </w:p>
    <w:p w14:paraId="3CF0B928" w14:textId="77777777" w:rsidR="008C117A" w:rsidRDefault="00000000">
      <w:pPr>
        <w:pStyle w:val="CaptionedFigure"/>
      </w:pPr>
      <w:r>
        <w:rPr>
          <w:noProof/>
        </w:rPr>
        <w:drawing>
          <wp:inline distT="0" distB="0" distL="0" distR="0" wp14:anchorId="5420D5FA" wp14:editId="0ABDB9D5">
            <wp:extent cx="5334000" cy="4572000"/>
            <wp:effectExtent l="0" t="0" r="0" b="0"/>
            <wp:docPr id="334" name="Picture" descr="Figure 8: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wp:cNvGraphicFramePr/>
            <a:graphic xmlns:a="http://schemas.openxmlformats.org/drawingml/2006/main">
              <a:graphicData uri="http://schemas.openxmlformats.org/drawingml/2006/picture">
                <pic:pic xmlns:pic="http://schemas.openxmlformats.org/drawingml/2006/picture">
                  <pic:nvPicPr>
                    <pic:cNvPr id="335" name="Picture" descr="Graphics%20and%20Supplements/Figure%20S1.png"/>
                    <pic:cNvPicPr>
                      <a:picLocks noChangeAspect="1" noChangeArrowheads="1"/>
                    </pic:cNvPicPr>
                  </pic:nvPicPr>
                  <pic:blipFill>
                    <a:blip r:embed="rId110"/>
                    <a:stretch>
                      <a:fillRect/>
                    </a:stretch>
                  </pic:blipFill>
                  <pic:spPr bwMode="auto">
                    <a:xfrm>
                      <a:off x="0" y="0"/>
                      <a:ext cx="5334000" cy="4572000"/>
                    </a:xfrm>
                    <a:prstGeom prst="rect">
                      <a:avLst/>
                    </a:prstGeom>
                    <a:noFill/>
                    <a:ln w="9525">
                      <a:noFill/>
                      <a:headEnd/>
                      <a:tailEnd/>
                    </a:ln>
                  </pic:spPr>
                </pic:pic>
              </a:graphicData>
            </a:graphic>
          </wp:inline>
        </w:drawing>
      </w:r>
    </w:p>
    <w:p w14:paraId="79FC0F77" w14:textId="77777777" w:rsidR="008C117A" w:rsidRDefault="00000000">
      <w:pPr>
        <w:pStyle w:val="ImageCaption"/>
      </w:pPr>
      <w:bookmarkStart w:id="266" w:name="fig:fjFlowFigure"/>
      <w:bookmarkEnd w:id="266"/>
      <w:r>
        <w:t>Figure 8: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p w14:paraId="55EA4F07" w14:textId="77777777" w:rsidR="008C117A" w:rsidRDefault="00000000">
      <w:pPr>
        <w:pStyle w:val="Heading2"/>
      </w:pPr>
      <w:bookmarkStart w:id="267" w:name="water-uses-and-management-objectives"/>
      <w:bookmarkEnd w:id="265"/>
      <w:r>
        <w:rPr>
          <w:rStyle w:val="SectionNumber"/>
        </w:rPr>
        <w:t>9.2</w:t>
      </w:r>
      <w:r>
        <w:tab/>
        <w:t>Water uses and management objectives</w:t>
      </w:r>
    </w:p>
    <w:p w14:paraId="18E690B1" w14:textId="77777777" w:rsidR="008C117A" w:rsidRDefault="00000000">
      <w:pPr>
        <w:pStyle w:val="FirstParagraph"/>
      </w:pPr>
      <w:r>
        <w:t>Water in Scott Valley is used for agricultural, domestic, and municipal supply. It also facilitates recreation and provides Native American cultural services, among other designated beneficial uses (NCRWQCB 2006).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 (Siskiyou County 2021).</w:t>
      </w:r>
    </w:p>
    <w:p w14:paraId="6049A546" w14:textId="77777777" w:rsidR="008C117A" w:rsidRDefault="00000000">
      <w:pPr>
        <w:pStyle w:val="BodyText"/>
      </w:pPr>
      <w:r>
        <w:lastRenderedPageBreak/>
        <w:t>Historically, local regulation of land use has focused on maintaining the rural and agricultural character of Scott Valley (Scott Valley Area Plan Committee 1980). Regulating land use to improve ecological outcomes would entail significant economic, political and social risks, because much of the economic activity in this area is related to agriculture. The primary crops grown in Scott Valley are pasture for cattle feed and alfalfa (Siskiyou County 2021).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 (Mansfield et al. 2012).</w:t>
      </w:r>
    </w:p>
    <w:p w14:paraId="04565982" w14:textId="77777777" w:rsidR="008C117A" w:rsidRDefault="00000000">
      <w:pPr>
        <w:pStyle w:val="BodyText"/>
      </w:pPr>
      <w:r>
        <w:t>Recent management activity has included the leasing of surface water rights from landowners to enhance summer flows (e.g., SRWT 2018b), the prioritization of stream reaches for habitat restoration (SRWC 2018), several pilot projects to construct and assess the impact of beaver dam analogs (BDAs) on aquatic habitat and fish populations (Yokel 2018), a coordinated rescue effort to relocate juvenile salmon that were cut off from outmigrating by disconnected river reaches (CDFW 2015), and the development of long-term groundwater management plan by Siskiyou County and local stakeholders (Siskiyou County 2021).</w:t>
      </w:r>
    </w:p>
    <w:p w14:paraId="7FB472FD" w14:textId="77777777" w:rsidR="008C117A" w:rsidRDefault="00000000">
      <w:pPr>
        <w:pStyle w:val="Heading2"/>
      </w:pPr>
      <w:bookmarkStart w:id="268" w:name="Xb27e77f18828496ffbb2766058a1667661d3f8c"/>
      <w:bookmarkEnd w:id="267"/>
      <w:r>
        <w:rPr>
          <w:rStyle w:val="SectionNumber"/>
        </w:rPr>
        <w:t>9.3</w:t>
      </w:r>
      <w:r>
        <w:tab/>
        <w:t>Historical assessments of Scott River flow-ecology relationships</w:t>
      </w:r>
    </w:p>
    <w:p w14:paraId="48AC5EE7" w14:textId="77777777" w:rsidR="008C117A" w:rsidRDefault="00000000">
      <w:pPr>
        <w:pStyle w:val="FirstParagraph"/>
      </w:pPr>
      <w:r>
        <w:t xml:space="preserve">Flow-ecology relationships have been investigated before in the Scott River Watershed, but the empirical “flow-to-ecology” link described above has not been quantified. 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 (CRMP and SRWC 2000), but in the mid-2000s it was reported that low fall flows rarely affected the later (November-January) spawning runs of steelhead and coho salmon (SRWC and Siskiyou RCD 2005). More recently, fall flows have affected coho salmon as well as Chinook, as the late onset of winter storms has delayed coho spawning in some water years (e.g., CDFW 2015). In the mid-2000s, a local conservation organization identified the lack of suitable summer and winter rearing habitat as a probable limitation on Scott River coho smolt production (SRWC and Siskiyou RCD 2005). Several years later, in a NOAA Fisheries Coho Recovery Plan, NMFS identified the juvenile life stage as the most limited in the population (NMFS 2014). </w:t>
      </w:r>
    </w:p>
    <w:p w14:paraId="17C19BA9" w14:textId="77777777" w:rsidR="008C117A" w:rsidRDefault="00000000">
      <w:pPr>
        <w:pStyle w:val="Heading1"/>
      </w:pPr>
      <w:bookmarkStart w:id="269" w:name="X0bd3016bee80ab9702328ff78f59e4e0f8fa9fc"/>
      <w:bookmarkEnd w:id="264"/>
      <w:bookmarkEnd w:id="268"/>
      <w:r>
        <w:rPr>
          <w:rStyle w:val="SectionNumber"/>
        </w:rPr>
        <w:t>10</w:t>
      </w:r>
      <w:r>
        <w:tab/>
        <w:t>Species of concern - coho and Chinook salmon</w:t>
      </w:r>
    </w:p>
    <w:p w14:paraId="797D70C4" w14:textId="77777777" w:rsidR="008C117A" w:rsidRDefault="00000000">
      <w:pPr>
        <w:pStyle w:val="Heading3"/>
      </w:pPr>
      <w:bookmarkStart w:id="270" w:name="X136f33e79e427ef0f7f53ec015635d638b8a303"/>
      <w:r>
        <w:rPr>
          <w:rStyle w:val="SectionNumber"/>
        </w:rPr>
        <w:t>10.0.1</w:t>
      </w:r>
      <w:r>
        <w:tab/>
        <w:t>Life cycle and status of coho salmon (</w:t>
      </w:r>
      <w:r>
        <w:rPr>
          <w:i/>
          <w:iCs/>
        </w:rPr>
        <w:t>Oncorhynchus kisutch</w:t>
      </w:r>
      <w:r>
        <w:t>)</w:t>
      </w:r>
    </w:p>
    <w:p w14:paraId="5C5C0F41" w14:textId="77777777" w:rsidR="008C117A" w:rsidRDefault="00000000">
      <w:pPr>
        <w:pStyle w:val="FirstParagraph"/>
      </w:pPr>
      <w:r>
        <w:t xml:space="preserve">Returning adult coho spawn in natal streams between November and January (Knechtle and Giudice 2020), and juvenile coho spend approximately one full year in freshwater </w:t>
      </w:r>
      <w:r>
        <w:lastRenderedPageBreak/>
        <w:t>streams before migrating to the ocean as smolts (Moyle 2002; McMahon 1983). In the Scott River system these natal streams are the tributaries along the margins of the valley floor (SRCD 2004).</w:t>
      </w:r>
    </w:p>
    <w:p w14:paraId="52C21AC9" w14:textId="77777777" w:rsidR="008C117A" w:rsidRDefault="00000000">
      <w:pPr>
        <w:pStyle w:val="BodyText"/>
      </w:pPr>
      <w:r>
        <w:t>In previous studies, the strongest predictor of juvenile coho abundance in a stream system was spatial habitat (Bradford, Taylor, and Allan 1997; Nickelson et al. 1992; Bustard and Narver 1975), although adequate food and cover were also important (McMahon 1983). The primary mechanism for spatial constraints on abundance appears to be that juvenile coho become more territorial as they grow (McMahon 1983).</w:t>
      </w:r>
    </w:p>
    <w:p w14:paraId="7B8A799E" w14:textId="77777777" w:rsidR="008C117A" w:rsidRDefault="00000000">
      <w:pPr>
        <w:pStyle w:val="BodyText"/>
      </w:pPr>
      <w:r>
        <w:t>Some coho salmon return to spawn at age 2 as grilse, but the majority (e.g., 92.4% in 2020) return after more than one year in the ocean, giving the Scott coho salmon run its characteristic 3-year cohort return interval (Knechtle and Giudice 2020).</w:t>
      </w:r>
    </w:p>
    <w:p w14:paraId="0A68921F" w14:textId="77777777" w:rsidR="008C117A" w:rsidRDefault="00000000">
      <w:pPr>
        <w:pStyle w:val="BodyText"/>
      </w:pPr>
      <w:r>
        <w:t>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 (Brown, Moyle, and Yoshiyama 1994).</w:t>
      </w:r>
    </w:p>
    <w:p w14:paraId="68BA5C24" w14:textId="77777777" w:rsidR="008C117A" w:rsidRDefault="00000000">
      <w:pPr>
        <w:pStyle w:val="Heading3"/>
      </w:pPr>
      <w:bookmarkStart w:id="271" w:name="X1f6deda8747bb62c369b257f1af857aca7ccbda"/>
      <w:bookmarkEnd w:id="270"/>
      <w:r>
        <w:rPr>
          <w:rStyle w:val="SectionNumber"/>
        </w:rPr>
        <w:t>10.0.2</w:t>
      </w:r>
      <w:r>
        <w:tab/>
        <w:t>Life cycle and status of Chinook salmon (</w:t>
      </w:r>
      <w:r>
        <w:rPr>
          <w:i/>
          <w:iCs/>
        </w:rPr>
        <w:t>Onchorhynchus tsawytscha</w:t>
      </w:r>
      <w:r>
        <w:t>)</w:t>
      </w:r>
    </w:p>
    <w:p w14:paraId="506DC9B6" w14:textId="77777777" w:rsidR="008C117A" w:rsidRDefault="00000000">
      <w:pPr>
        <w:pStyle w:val="FirstParagraph"/>
      </w:pPr>
      <w:r>
        <w:t>Chinook salmon in the Scott Valley are a candidate for listing under the federal ESA, and are not listed under the California ESA. They belong to the Southern Oregon / Northern California Coast (SONCC) Evolutionarily Significant Unit (ESU). Typically, adult Chinook salmon return to spawn in Scott Valley streams in the fall months September-December when flows are sufficient for salmon passage (Knechtle and Giudice 2020; Magranet 2015a, 2017). Chinook in this watershed hatch in the spring and migrate to the ocean in their first year of life (Agrawal et al. 2005). Chinook spend the majority of their life in the ocean, and return to their natal streams shortly before spawning (Groot and Margolis 1991). However, substantial variability exists within this broader structure: Chinook salmon exhibit variation in multiple life stages, including time of seaward migration, age of maturity, and timing of return to natal stream (Groot and Margolis 1991; Bourret, Caudill, and Keefer 2016).</w:t>
      </w:r>
    </w:p>
    <w:p w14:paraId="1EE035E4" w14:textId="77777777" w:rsidR="008C117A" w:rsidRDefault="00000000">
      <w:pPr>
        <w:pStyle w:val="BodyText"/>
      </w:pPr>
      <w:r>
        <w:t xml:space="preserve">As recently as 2013, the SONCC Chinook population was stable and becoming more complex (Wainwright et al. 2013). However, in monitoring from 2015-2020, the number of returning adults (the escapement) was 65% below historical average, and the change in the Scott River Chinook population has been more rapid than the decline in the overall Klamath Basin Chinook run (California Department of Fish and Wildlife 2021). Ocean conditions may have contributed to a broad decline in Chinook populations from Alaska to California (Welch, Porter, and Rechisky 2021). Some studies have found that the leading cause of declining Chinook populations are ocean conditions, including including temperature, upwelling currents and food resources (Hunt, Mulligan, and Komori 1999), </w:t>
      </w:r>
      <w:r>
        <w:lastRenderedPageBreak/>
        <w:t>while others have identified hatchery practices as the primary cause (Quiñones et al. 2014).</w:t>
      </w:r>
    </w:p>
    <w:p w14:paraId="1A803F73" w14:textId="77777777" w:rsidR="008C117A" w:rsidRDefault="00000000">
      <w:pPr>
        <w:pStyle w:val="Heading1"/>
      </w:pPr>
      <w:bookmarkStart w:id="272" w:name="hydrologic-metrics"/>
      <w:bookmarkEnd w:id="269"/>
      <w:bookmarkEnd w:id="271"/>
      <w:r>
        <w:rPr>
          <w:rStyle w:val="SectionNumber"/>
        </w:rPr>
        <w:t>11</w:t>
      </w:r>
      <w:r>
        <w:tab/>
        <w:t>Hydrologic Metrics</w:t>
      </w:r>
    </w:p>
    <w:p w14:paraId="450EED87" w14:textId="77777777" w:rsidR="008C117A" w:rsidRDefault="00000000">
      <w:pPr>
        <w:pStyle w:val="Heading2"/>
      </w:pPr>
      <w:bookmarkStart w:id="273" w:name="functional-flows-background"/>
      <w:r>
        <w:rPr>
          <w:rStyle w:val="SectionNumber"/>
        </w:rPr>
        <w:t>11.1</w:t>
      </w:r>
      <w:r>
        <w:tab/>
        <w:t>Functional Flows Background</w:t>
      </w:r>
    </w:p>
    <w:p w14:paraId="68BB2A35" w14:textId="77777777" w:rsidR="008C117A" w:rsidRDefault="00000000">
      <w:pPr>
        <w:pStyle w:val="TableCaption"/>
      </w:pPr>
      <w:bookmarkStart w:id="274" w:name="tab:funcFlowTermsTab"/>
      <w:bookmarkEnd w:id="274"/>
      <w:r>
        <w:t>Table 5: Explanation of functional flows used in this analysis (Patterson et al. 2020; Baruch et al. 2024). Each type of metric, for each threshold value (e.g., 100 cfs or 50th flow percentile), produces one value per water year.</w:t>
      </w:r>
    </w:p>
    <w:tbl>
      <w:tblPr>
        <w:tblStyle w:val="Table"/>
        <w:tblW w:w="0" w:type="auto"/>
        <w:jc w:val="center"/>
        <w:tblLayout w:type="fixed"/>
        <w:tblLook w:val="0420" w:firstRow="1" w:lastRow="0" w:firstColumn="0" w:lastColumn="0" w:noHBand="0" w:noVBand="1"/>
      </w:tblPr>
      <w:tblGrid>
        <w:gridCol w:w="1872"/>
        <w:gridCol w:w="2160"/>
        <w:gridCol w:w="1440"/>
        <w:gridCol w:w="4464"/>
      </w:tblGrid>
      <w:tr w:rsidR="008C117A" w14:paraId="7E6098D0"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187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4F2F1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CF28A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58571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11792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8C117A" w14:paraId="495858F9" w14:textId="77777777" w:rsidTr="008C117A">
        <w:trPr>
          <w:jc w:val="center"/>
        </w:trPr>
        <w:tc>
          <w:tcPr>
            <w:tcW w:w="187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5BB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DS_Dur_WS</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395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Duration</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3537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5C8E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duration (# of days from start of dry season to start of wet season)</w:t>
            </w:r>
          </w:p>
        </w:tc>
      </w:tr>
      <w:tr w:rsidR="008C117A" w14:paraId="444974F8"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A1E4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7564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5407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65C2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start timing (water year day of dry season)</w:t>
            </w:r>
          </w:p>
        </w:tc>
      </w:tr>
      <w:tr w:rsidR="008C117A" w14:paraId="663197ED"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928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66D1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4983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90th flow percentile</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FABE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Percentile of daily flow within dry season. </w:t>
            </w:r>
          </w:p>
        </w:tc>
      </w:tr>
      <w:tr w:rsidR="008C117A" w14:paraId="043521CE"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E39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35F0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23BC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C3B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 of days) of the fall pulse event</w:t>
            </w:r>
          </w:p>
        </w:tc>
      </w:tr>
      <w:tr w:rsidR="008C117A" w14:paraId="3483D085"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E93E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C19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85E0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BA48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fall pulse event in water year days</w:t>
            </w:r>
          </w:p>
        </w:tc>
      </w:tr>
      <w:tr w:rsidR="008C117A" w14:paraId="723187BC"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3535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1D07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7D34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1276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 magnitude of fall pulse event (maximum daily peak flow during event) (cfs) in relevant lifestage.</w:t>
            </w:r>
          </w:p>
        </w:tc>
      </w:tr>
      <w:tr w:rsidR="008C117A" w14:paraId="2A1C0C3A"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1380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FA_Dif_num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F1A6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(modified)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456C"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536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Difference between peak fall pulse discharge and dry season median discharge (Baruch et al. 2024).</w:t>
            </w:r>
          </w:p>
        </w:tc>
      </w:tr>
      <w:tr w:rsidR="008C117A" w14:paraId="363303D6"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DE98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4E5C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058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2BD4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Wet-season baseflow duration (# of days from start of wet-season to start of spring season)</w:t>
            </w:r>
          </w:p>
        </w:tc>
      </w:tr>
      <w:tr w:rsidR="008C117A" w14:paraId="25D26116"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6FC7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F2A6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AA9D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10th percentile</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1FFE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magnitude of the median rate of baseflow (i.e., non-storm flow) during the wet season.</w:t>
            </w:r>
          </w:p>
        </w:tc>
      </w:tr>
      <w:tr w:rsidR="008C117A" w14:paraId="0D729073"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3569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ECC2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9FAE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C80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wet-season in water year days</w:t>
            </w:r>
          </w:p>
        </w:tc>
      </w:tr>
      <w:tr w:rsidR="008C117A" w14:paraId="3D5790D7"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C46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765D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BE99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C132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Number of days exceeding the 2, 5 and 10 year recurrence intervals of annual peak flow (50%, 20%, and 10% exceedance </w:t>
            </w:r>
            <w:r>
              <w:rPr>
                <w:rFonts w:ascii="Arial" w:eastAsia="Arial" w:hAnsi="Arial" w:cs="Arial"/>
                <w:color w:val="000000"/>
                <w:sz w:val="22"/>
                <w:szCs w:val="22"/>
              </w:rPr>
              <w:lastRenderedPageBreak/>
              <w:t>values).</w:t>
            </w:r>
          </w:p>
        </w:tc>
      </w:tr>
      <w:tr w:rsidR="008C117A" w14:paraId="29A3970E"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C61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Peak_Fre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5135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Frequency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4A28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C541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times that flow crosses over the threshold values for the 2-, 5- and 10-year flow (50%, 20%, and 10% exceedance values).</w:t>
            </w:r>
          </w:p>
        </w:tc>
      </w:tr>
      <w:tr w:rsidR="008C117A" w14:paraId="48C1E45B"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6C8A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D97D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of first high-flow event in a water year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6409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97B0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of first exceedance of threshold value for the 2-, 5- and 10-year flow (50%, 20% and 10% exceedance values), in water year days</w:t>
            </w:r>
          </w:p>
        </w:tc>
      </w:tr>
      <w:tr w:rsidR="008C117A" w14:paraId="61EAB01E"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259F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2299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Magnitude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1EC3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068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Single value for each threshold corresponding to the 2-, 5- and 10- year flow exceedance values, in cfs</w:t>
            </w:r>
          </w:p>
        </w:tc>
      </w:tr>
      <w:tr w:rsidR="008C117A" w14:paraId="1A70EA61"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3619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4A1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Recession Rate of Change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085F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052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flow recession rate (median daily rate of change over decreasing periods during the recession)</w:t>
            </w:r>
          </w:p>
        </w:tc>
      </w:tr>
      <w:tr w:rsidR="008C117A" w14:paraId="6C26D2BB"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C46C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SP_ROC_Max</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363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Maximum Spring Recession Rate of Change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C91E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602D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Maximum daily rate of change over decreasing periods during the recession</w:t>
            </w:r>
          </w:p>
        </w:tc>
      </w:tr>
      <w:tr w:rsidR="008C117A" w14:paraId="31C960CB"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F42C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2777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Spring Recession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E8EB1"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4CA1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Period elapsed from the start date of the spring recession until the start date of the following dry season.</w:t>
            </w:r>
          </w:p>
        </w:tc>
      </w:tr>
      <w:tr w:rsidR="008C117A" w14:paraId="1198A5AE"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32B9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BB2D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Magnitude of Spring Recession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7E4E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537C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Flow magnitude on the start date of the spring recession (the "peak" of the snowmelt pulse).</w:t>
            </w:r>
          </w:p>
        </w:tc>
      </w:tr>
      <w:tr w:rsidR="008C117A" w14:paraId="7DEAA4F3"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8D1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5A04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1968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9C79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spring flow recession in water year days</w:t>
            </w:r>
          </w:p>
        </w:tc>
      </w:tr>
      <w:tr w:rsidR="008C117A" w14:paraId="63DD7B9E"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6E80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Mean_Ann_Flow</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F2D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 Annual Flow</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6F31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9B91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 daily flow rate over a full water year.</w:t>
            </w:r>
          </w:p>
        </w:tc>
      </w:tr>
      <w:tr w:rsidR="008C117A" w14:paraId="70B3E5E8" w14:textId="77777777" w:rsidTr="008C117A">
        <w:trPr>
          <w:jc w:val="center"/>
        </w:trPr>
        <w:tc>
          <w:tcPr>
            <w:tcW w:w="187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DC505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WY_Cat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01E6D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Water Year Category</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011DB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DDF95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Category of water year (Dry, Moderate, Wet)</w:t>
            </w:r>
          </w:p>
        </w:tc>
      </w:tr>
    </w:tbl>
    <w:p w14:paraId="4087EAEB" w14:textId="77777777" w:rsidR="008C117A" w:rsidRDefault="00000000">
      <w:pPr>
        <w:pStyle w:val="SourceCode"/>
      </w:pPr>
      <w:r>
        <w:rPr>
          <w:rStyle w:val="VerbatimChar"/>
        </w:rPr>
        <w:t>## [1] FALSE</w:t>
      </w:r>
    </w:p>
    <w:p w14:paraId="394C1A1B" w14:textId="77777777" w:rsidR="008C117A" w:rsidRDefault="00000000">
      <w:pPr>
        <w:pStyle w:val="CaptionedFigure"/>
      </w:pPr>
      <w:r>
        <w:rPr>
          <w:noProof/>
        </w:rPr>
        <w:lastRenderedPageBreak/>
        <w:drawing>
          <wp:inline distT="0" distB="0" distL="0" distR="0" wp14:anchorId="2B8EC3F9" wp14:editId="1F00E5A6">
            <wp:extent cx="5009989" cy="5932073"/>
            <wp:effectExtent l="0" t="0" r="0" b="0"/>
            <wp:docPr id="346" name="Picture" descr="Figure 9: Figure 2 from Yarnell et al., 2020. Illustration of five functional flow categories identified for a mixed rain-snowmelt runoff river in California."/>
            <wp:cNvGraphicFramePr/>
            <a:graphic xmlns:a="http://schemas.openxmlformats.org/drawingml/2006/main">
              <a:graphicData uri="http://schemas.openxmlformats.org/drawingml/2006/picture">
                <pic:pic xmlns:pic="http://schemas.openxmlformats.org/drawingml/2006/picture">
                  <pic:nvPicPr>
                    <pic:cNvPr id="347" name="Picture" descr="Graphics%20and%20Supplements/Figure%20S2.png"/>
                    <pic:cNvPicPr>
                      <a:picLocks noChangeAspect="1" noChangeArrowheads="1"/>
                    </pic:cNvPicPr>
                  </pic:nvPicPr>
                  <pic:blipFill>
                    <a:blip r:embed="rId111"/>
                    <a:stretch>
                      <a:fillRect/>
                    </a:stretch>
                  </pic:blipFill>
                  <pic:spPr bwMode="auto">
                    <a:xfrm>
                      <a:off x="0" y="0"/>
                      <a:ext cx="5009989" cy="5932073"/>
                    </a:xfrm>
                    <a:prstGeom prst="rect">
                      <a:avLst/>
                    </a:prstGeom>
                    <a:noFill/>
                    <a:ln w="9525">
                      <a:noFill/>
                      <a:headEnd/>
                      <a:tailEnd/>
                    </a:ln>
                  </pic:spPr>
                </pic:pic>
              </a:graphicData>
            </a:graphic>
          </wp:inline>
        </w:drawing>
      </w:r>
    </w:p>
    <w:p w14:paraId="37924464" w14:textId="77777777" w:rsidR="008C117A" w:rsidRDefault="00000000">
      <w:pPr>
        <w:pStyle w:val="ImageCaption"/>
      </w:pPr>
      <w:bookmarkStart w:id="275" w:name="fig:fig2Yarnell2020"/>
      <w:bookmarkEnd w:id="275"/>
      <w:r>
        <w:t>Figure 9: Figure 2 from Yarnell et al., 2020. Illustration of five functional flow categories identified for a mixed rain-snowmelt runoff river in California.</w:t>
      </w:r>
    </w:p>
    <w:p w14:paraId="01568E38" w14:textId="77777777" w:rsidR="008C117A" w:rsidRDefault="00000000">
      <w:pPr>
        <w:pStyle w:val="Heading2"/>
      </w:pPr>
      <w:bookmarkStart w:id="276" w:name="X4a0b1fd30caa3903d668a37fc55f7e74f86f272"/>
      <w:bookmarkEnd w:id="273"/>
      <w:r>
        <w:rPr>
          <w:rStyle w:val="SectionNumber"/>
        </w:rPr>
        <w:lastRenderedPageBreak/>
        <w:t>11.2</w:t>
      </w:r>
      <w:r>
        <w:tab/>
        <w:t>Hydrologic Metrics Designed for This Study</w:t>
      </w:r>
    </w:p>
    <w:p w14:paraId="709A9E4F" w14:textId="77777777" w:rsidR="008C117A" w:rsidRDefault="00000000">
      <w:pPr>
        <w:pStyle w:val="TableCaption"/>
      </w:pPr>
      <w:bookmarkStart w:id="277" w:name="tab:customHydroMetricsTab"/>
      <w:bookmarkEnd w:id="277"/>
      <w:r>
        <w:t>Table 6: Explanation of custom hydrologic metrics designed for this study, which are less complex than functional flows in that they do not rely on signal processing techniques. Each type of metric, for each threshold value (e.g., 120 cfs), produces one value per water year. Metric names used in predictive modeling also include abbreviations for salmon life periods (Table 3 below); e.g., f1_recon_120, referring to the timing of flow exceeding 120 cfs in a ohort's first fall season.</w:t>
      </w:r>
    </w:p>
    <w:tbl>
      <w:tblPr>
        <w:tblStyle w:val="Table"/>
        <w:tblW w:w="0" w:type="auto"/>
        <w:jc w:val="center"/>
        <w:tblLayout w:type="fixed"/>
        <w:tblLook w:val="0420" w:firstRow="1" w:lastRow="0" w:firstColumn="0" w:lastColumn="0" w:noHBand="0" w:noVBand="1"/>
      </w:tblPr>
      <w:tblGrid>
        <w:gridCol w:w="1584"/>
        <w:gridCol w:w="2160"/>
        <w:gridCol w:w="1440"/>
        <w:gridCol w:w="4608"/>
      </w:tblGrid>
      <w:tr w:rsidR="008C117A" w14:paraId="0DBBF81C"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B81DB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597D0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1D62C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6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628C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8C117A" w14:paraId="78D32D2C" w14:textId="77777777" w:rsidTr="008C117A">
        <w:trPr>
          <w:jc w:val="center"/>
        </w:trPr>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F82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recon</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C46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Reconnection Day (for a given life stage and threshold)</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6104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20, 120</w:t>
            </w:r>
          </w:p>
        </w:tc>
        <w:tc>
          <w:tcPr>
            <w:tcW w:w="46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AE0E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day, usually in the fall, on which the Scott River gains a certain degree of connectivity. Defined as the first day on which FJ Gauge flow rises above a designated threshold (e.g., 20 cfs) (units of days after Aug. 31). Assigned to a salmon lifestage using a season identifier such as f1 (first fall, experienced by a cohort's spawning parents). Example: f1_recon_20</w:t>
            </w:r>
          </w:p>
        </w:tc>
      </w:tr>
      <w:tr w:rsidR="008C117A" w14:paraId="64D6BD5A" w14:textId="77777777" w:rsidTr="008C117A">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8EBB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discon</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7B9B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Disconnection Day (for a given life stage and threshold)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BE94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20, 120</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1668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day, usually in the spring or early summer, on which the Scott River loses a certain degree of connectivity. Defined as the first day on which FJ Gauge flow drops below a designated threshold (e.g., 120 cfs) (units of days after Aug. 31). Assigned to a salmon lifestage using a season identifier such as s2 (second spring, experienced as outmigrating smolt). Example: s2_discon_120</w:t>
            </w:r>
          </w:p>
        </w:tc>
      </w:tr>
      <w:tr w:rsidR="008C117A" w14:paraId="0D014442" w14:textId="77777777" w:rsidTr="008C117A">
        <w:trPr>
          <w:jc w:val="center"/>
        </w:trPr>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2B190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num_days_gt_90_pctile</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6B677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Number of days of high-flow events </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6D6F9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90th flow percentile</w:t>
            </w:r>
          </w:p>
        </w:tc>
        <w:tc>
          <w:tcPr>
            <w:tcW w:w="46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5DC2A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days in a water year in which the FJ daily average flow exceeded the 90th percentile flowrate in the full FJ Gauge record.</w:t>
            </w:r>
          </w:p>
        </w:tc>
      </w:tr>
    </w:tbl>
    <w:p w14:paraId="04A44550" w14:textId="57897DD3" w:rsidR="008C117A" w:rsidRDefault="00000000">
      <w:pPr>
        <w:pStyle w:val="SourceCode"/>
      </w:pPr>
      <w:r>
        <w:rPr>
          <w:rStyle w:val="VerbatimChar"/>
        </w:rPr>
        <w:t xml:space="preserve"> </w:t>
      </w:r>
      <w:r>
        <w:br/>
      </w:r>
    </w:p>
    <w:p w14:paraId="2D03BD6B" w14:textId="77777777" w:rsidR="008C117A" w:rsidRDefault="00000000">
      <w:pPr>
        <w:pStyle w:val="CaptionedFigure"/>
      </w:pPr>
      <w:r>
        <w:rPr>
          <w:noProof/>
        </w:rPr>
        <w:lastRenderedPageBreak/>
        <w:drawing>
          <wp:inline distT="0" distB="0" distL="0" distR="0" wp14:anchorId="0076E202" wp14:editId="6BC90BE3">
            <wp:extent cx="5334000" cy="3429000"/>
            <wp:effectExtent l="0" t="0" r="0" b="0"/>
            <wp:docPr id="352" name="Picture" descr="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
            <wp:cNvGraphicFramePr/>
            <a:graphic xmlns:a="http://schemas.openxmlformats.org/drawingml/2006/main">
              <a:graphicData uri="http://schemas.openxmlformats.org/drawingml/2006/picture">
                <pic:pic xmlns:pic="http://schemas.openxmlformats.org/drawingml/2006/picture">
                  <pic:nvPicPr>
                    <pic:cNvPr id="353" name="Picture" descr="Graphics%20and%20Supplements/Figure%20S3.png"/>
                    <pic:cNvPicPr>
                      <a:picLocks noChangeAspect="1" noChangeArrowheads="1"/>
                    </pic:cNvPicPr>
                  </pic:nvPicPr>
                  <pic:blipFill>
                    <a:blip r:embed="rId112"/>
                    <a:stretch>
                      <a:fillRect/>
                    </a:stretch>
                  </pic:blipFill>
                  <pic:spPr bwMode="auto">
                    <a:xfrm>
                      <a:off x="0" y="0"/>
                      <a:ext cx="5334000" cy="3429000"/>
                    </a:xfrm>
                    <a:prstGeom prst="rect">
                      <a:avLst/>
                    </a:prstGeom>
                    <a:noFill/>
                    <a:ln w="9525">
                      <a:noFill/>
                      <a:headEnd/>
                      <a:tailEnd/>
                    </a:ln>
                  </pic:spPr>
                </pic:pic>
              </a:graphicData>
            </a:graphic>
          </wp:inline>
        </w:drawing>
      </w:r>
    </w:p>
    <w:p w14:paraId="038683EC" w14:textId="77777777" w:rsidR="008C117A" w:rsidRDefault="00000000">
      <w:pPr>
        <w:pStyle w:val="ImageCaption"/>
      </w:pPr>
      <w:bookmarkStart w:id="278" w:name="fig:reconnectExplainerHydrograph"/>
      <w:bookmarkEnd w:id="278"/>
      <w:r>
        <w:t>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w:t>
      </w:r>
    </w:p>
    <w:p w14:paraId="5A7FA43D" w14:textId="77777777" w:rsidR="008C117A" w:rsidRDefault="00000000">
      <w:pPr>
        <w:pStyle w:val="Heading2"/>
      </w:pPr>
      <w:bookmarkStart w:id="279" w:name="screening-predictors-for-collinearity"/>
      <w:bookmarkEnd w:id="276"/>
      <w:r>
        <w:rPr>
          <w:rStyle w:val="SectionNumber"/>
        </w:rPr>
        <w:t>11.3</w:t>
      </w:r>
      <w:r>
        <w:tab/>
        <w:t>Screening Predictors for Collinearity</w:t>
      </w:r>
    </w:p>
    <w:p w14:paraId="6DCC9824" w14:textId="77777777" w:rsidR="008C117A" w:rsidRDefault="00000000">
      <w:pPr>
        <w:pStyle w:val="TableCaption"/>
      </w:pPr>
      <w:bookmarkStart w:id="280" w:name="tab:predCorrScreeningTable"/>
      <w:bookmarkEnd w:id="280"/>
      <w:r>
        <w:t>Table 7: Groups of collinear predictors (absolute value of R greater than 0.7), interpretation of their hydrologic significance, and the predictor selected from each group to reduce collinearity.</w:t>
      </w:r>
    </w:p>
    <w:tbl>
      <w:tblPr>
        <w:tblStyle w:val="Table"/>
        <w:tblW w:w="0" w:type="auto"/>
        <w:jc w:val="center"/>
        <w:tblLayout w:type="fixed"/>
        <w:tblLook w:val="0420" w:firstRow="1" w:lastRow="0" w:firstColumn="0" w:lastColumn="0" w:noHBand="0" w:noVBand="1"/>
      </w:tblPr>
      <w:tblGrid>
        <w:gridCol w:w="4032"/>
        <w:gridCol w:w="2880"/>
        <w:gridCol w:w="2592"/>
      </w:tblGrid>
      <w:tr w:rsidR="008C117A" w14:paraId="729A7CF4"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40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F5911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Group of Collinear Predictors</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CB19E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Significance (Coho Life Stage)</w:t>
            </w:r>
          </w:p>
        </w:tc>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ADC6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Selected from Group</w:t>
            </w:r>
          </w:p>
        </w:tc>
      </w:tr>
      <w:tr w:rsidR="008C117A" w14:paraId="26A431D9" w14:textId="77777777" w:rsidTr="008C117A">
        <w:trPr>
          <w:jc w:val="center"/>
        </w:trPr>
        <w:tc>
          <w:tcPr>
            <w:tcW w:w="40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88D5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wy1_Mean_Ann_Flow, s1_discon_20, s1_discon_40, s1_discon_120, f2_recon_20, f2_recon_40, w1_Wet_BFL_Mag_10, w1_Wet_BFL_Mag_50, s1_SP_Dur, s1_SP_Mag, wy1_WY_Cat, d2_DS_Tim, d2_DS_Mag_50, d2_DS_Mag_90, w1_num_days_gt_90_pctile</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2D6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was the wet season? (year 1, as eggs and fry)</w:t>
            </w:r>
          </w:p>
        </w:tc>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B8B1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r>
      <w:tr w:rsidR="008C117A" w14:paraId="3ACEE00B" w14:textId="77777777" w:rsidTr="008C117A">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91DA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wy2_Mean_Ann_Flow, s2_discon_120, w2_Wet_BFL_Mag_10, w2_Wet_BFL_Mag_50, s2_SP_Dur, </w:t>
            </w:r>
            <w:r>
              <w:rPr>
                <w:rFonts w:ascii="Arial" w:eastAsia="Arial" w:hAnsi="Arial" w:cs="Arial"/>
                <w:color w:val="000000"/>
                <w:sz w:val="22"/>
                <w:szCs w:val="22"/>
              </w:rPr>
              <w:lastRenderedPageBreak/>
              <w:t>s2_SP_Mag, wy2_WY_Cat, w2_num_days_gt_90_pctile</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AF5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How wet was the wet season? (year 2, as rearing juv.)</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A795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r>
      <w:tr w:rsidR="008C117A" w14:paraId="020785E6" w14:textId="77777777" w:rsidTr="008C117A">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5D8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d1_DS_Tim, f1_recon_20, f1_recon_40, d1_DS_Dur_WS, d1_DS_Mag_50</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0D3B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dry was the dry season? (pre-spawning)</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7AF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d1_DS_Dur_WS</w:t>
            </w:r>
          </w:p>
        </w:tc>
      </w:tr>
      <w:tr w:rsidR="008C117A" w14:paraId="75D2792D" w14:textId="77777777" w:rsidTr="008C117A">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87F6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 d1_DS_Dur_WS, f1_FA_Tim, w1_Wet_BFL_Dur</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C6AC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(as eggs and fry)</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88B3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r>
      <w:tr w:rsidR="008C117A" w14:paraId="3DB2DDC5" w14:textId="77777777" w:rsidTr="008C117A">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FA14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 d2_DS_Dur_WS, f2_FA_Tim, w2_Wet_BFL_Dur</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A998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(juvenile fish)</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092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r>
      <w:tr w:rsidR="008C117A" w14:paraId="39C2AA18" w14:textId="77777777" w:rsidTr="008C117A">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2AA0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f1_FA_Mag, f1_FA_Dif_num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2AC9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(parents' spawning)</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4A8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r>
      <w:tr w:rsidR="008C117A" w14:paraId="0428F240" w14:textId="77777777" w:rsidTr="008C117A">
        <w:trPr>
          <w:jc w:val="center"/>
        </w:trPr>
        <w:tc>
          <w:tcPr>
            <w:tcW w:w="40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0425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f2_FA_Mag, f2_FA_Dif_num</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27FD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(rearing juv.)</w:t>
            </w:r>
          </w:p>
        </w:tc>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2A7DC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r>
    </w:tbl>
    <w:p w14:paraId="31E22D62" w14:textId="77777777" w:rsidR="008C117A" w:rsidRDefault="00000000">
      <w:pPr>
        <w:pStyle w:val="Heading3"/>
      </w:pPr>
      <w:bookmarkStart w:id="281" w:name="groups-1-and-2"/>
      <w:r>
        <w:rPr>
          <w:rStyle w:val="SectionNumber"/>
        </w:rPr>
        <w:t>11.3.1</w:t>
      </w:r>
      <w:r>
        <w:tab/>
        <w:t>Groups 1 and 2</w:t>
      </w:r>
    </w:p>
    <w:p w14:paraId="4CF3E1EA" w14:textId="77777777" w:rsidR="008C117A" w:rsidRDefault="00000000">
      <w:pPr>
        <w:pStyle w:val="FirstParagraph"/>
      </w:pPr>
      <w:r>
        <w:t xml:space="preserve">These metrics describe the magnitude and timing of wet-season flows (years 1 and 2), effectively characterized by the question, ‘how wet was the wet season?’ We selected </w:t>
      </w:r>
      <w:r>
        <w:rPr>
          <w:rStyle w:val="VerbatimChar"/>
        </w:rPr>
        <w:t>w1_Wet_BFL_Mag_50</w:t>
      </w:r>
      <w:r>
        <w:t xml:space="preserve"> and </w:t>
      </w:r>
      <w:r>
        <w:rPr>
          <w:rStyle w:val="VerbatimChar"/>
        </w:rPr>
        <w:t>w2_Wet_BFL_Mag_50</w:t>
      </w:r>
      <w:r>
        <w:t xml:space="preserve"> as the most conceptually central metric to represent the amount of water passing through the watershed during two wet seasons: </w:t>
      </w:r>
      <w:r>
        <w:rPr>
          <w:rStyle w:val="VerbatimChar"/>
        </w:rPr>
        <w:t>w1</w:t>
      </w:r>
      <w:r>
        <w:t xml:space="preserve">, the first wet season, experienced by a cohort as eggs and newly-hatched alevin and fry, and </w:t>
      </w:r>
      <w:r>
        <w:rPr>
          <w:rStyle w:val="VerbatimChar"/>
        </w:rPr>
        <w:t>w2</w:t>
      </w:r>
      <w:r>
        <w:t>, experienced by the cohort as overwintering parr.</w:t>
      </w:r>
    </w:p>
    <w:p w14:paraId="432EBBA1" w14:textId="77777777" w:rsidR="008C117A" w:rsidRDefault="00000000">
      <w:pPr>
        <w:pStyle w:val="Heading3"/>
      </w:pPr>
      <w:bookmarkStart w:id="282" w:name="group-3"/>
      <w:bookmarkEnd w:id="281"/>
      <w:r>
        <w:rPr>
          <w:rStyle w:val="SectionNumber"/>
        </w:rPr>
        <w:t>11.3.2</w:t>
      </w:r>
      <w:r>
        <w:tab/>
        <w:t>Group 3</w:t>
      </w:r>
    </w:p>
    <w:p w14:paraId="72E0DF5C" w14:textId="77777777" w:rsidR="008C117A" w:rsidRDefault="00000000">
      <w:pPr>
        <w:pStyle w:val="FirstParagraph"/>
      </w:pPr>
      <w:r>
        <w:t xml:space="preserve">These metrics describe the magnitude and timing of dry-season flows before the cohort’s spawning. We selected </w:t>
      </w:r>
      <w:r>
        <w:rPr>
          <w:rStyle w:val="VerbatimChar"/>
        </w:rPr>
        <w:t>d1_DS_Mag_50</w:t>
      </w:r>
      <w:r>
        <w:t xml:space="preserve"> as the most conceptually central metric to represent the amount of water passing through the watershed during the dry season before a cohort’s parents’ spawning.</w:t>
      </w:r>
    </w:p>
    <w:p w14:paraId="37E5BE63" w14:textId="77777777" w:rsidR="008C117A" w:rsidRDefault="00000000">
      <w:pPr>
        <w:pStyle w:val="Heading3"/>
      </w:pPr>
      <w:bookmarkStart w:id="283" w:name="groups-4-and-5"/>
      <w:bookmarkEnd w:id="282"/>
      <w:r>
        <w:rPr>
          <w:rStyle w:val="SectionNumber"/>
        </w:rPr>
        <w:t>11.3.3</w:t>
      </w:r>
      <w:r>
        <w:tab/>
        <w:t>Groups 4 and 5</w:t>
      </w:r>
    </w:p>
    <w:p w14:paraId="03C5C073" w14:textId="77777777" w:rsidR="008C117A" w:rsidRDefault="00000000">
      <w:pPr>
        <w:pStyle w:val="FirstParagraph"/>
      </w:pPr>
      <w:r>
        <w:t xml:space="preserve">These metrics quantify the timing of the wet season onset and duration (year 2). We selected </w:t>
      </w:r>
      <w:r>
        <w:rPr>
          <w:rStyle w:val="VerbatimChar"/>
        </w:rPr>
        <w:t>w2_Wet_Tim</w:t>
      </w:r>
      <w:r>
        <w:t xml:space="preserve">, the timing of the onset of the second wet season, and </w:t>
      </w:r>
      <w:r>
        <w:rPr>
          <w:rStyle w:val="VerbatimChar"/>
        </w:rPr>
        <w:t>w2_Wet_BFL_Dur</w:t>
      </w:r>
      <w:r>
        <w:t>, the duration of wet season baseflow, to characterize the timing of the wet season experienced by a cohort of coho as overwintering juveniles.</w:t>
      </w:r>
    </w:p>
    <w:p w14:paraId="54749F25" w14:textId="77777777" w:rsidR="008C117A" w:rsidRDefault="00000000">
      <w:pPr>
        <w:pStyle w:val="Heading3"/>
      </w:pPr>
      <w:bookmarkStart w:id="284" w:name="groups-6-and-7"/>
      <w:bookmarkEnd w:id="283"/>
      <w:r>
        <w:rPr>
          <w:rStyle w:val="SectionNumber"/>
        </w:rPr>
        <w:lastRenderedPageBreak/>
        <w:t>11.3.4</w:t>
      </w:r>
      <w:r>
        <w:tab/>
        <w:t>Groups 6 and 7</w:t>
      </w:r>
    </w:p>
    <w:p w14:paraId="190A1E18" w14:textId="77777777" w:rsidR="008C117A" w:rsidRDefault="00000000">
      <w:pPr>
        <w:pStyle w:val="FirstParagraph"/>
      </w:pPr>
      <w:r>
        <w:t xml:space="preserve">These metrics quantify the magnitude of the fall pulse flow (years 1 and 2). We selected the fall flow increase </w:t>
      </w:r>
      <w:r>
        <w:rPr>
          <w:rStyle w:val="VerbatimChar"/>
        </w:rPr>
        <w:t>FA_dif_num</w:t>
      </w:r>
      <w:r>
        <w:t xml:space="preserve"> (from Baruch et al. 2024) for both years, as it is the only fall flows magnitude metric occurring in every water year, with no missing values.</w:t>
      </w:r>
    </w:p>
    <w:p w14:paraId="3431356B" w14:textId="77777777" w:rsidR="008C117A" w:rsidRDefault="00000000">
      <w:pPr>
        <w:pStyle w:val="Heading1"/>
      </w:pPr>
      <w:bookmarkStart w:id="285" w:name="ecological-data-features"/>
      <w:bookmarkEnd w:id="272"/>
      <w:bookmarkEnd w:id="279"/>
      <w:bookmarkEnd w:id="284"/>
      <w:r>
        <w:rPr>
          <w:rStyle w:val="SectionNumber"/>
        </w:rPr>
        <w:t>12</w:t>
      </w:r>
      <w:r>
        <w:tab/>
        <w:t>Ecological Data Features</w:t>
      </w:r>
    </w:p>
    <w:p w14:paraId="5EDB1446" w14:textId="77777777" w:rsidR="008C117A" w:rsidRDefault="00000000">
      <w:pPr>
        <w:pStyle w:val="Heading2"/>
      </w:pPr>
      <w:bookmarkStart w:id="286" w:name="sources-and-methods"/>
      <w:r>
        <w:rPr>
          <w:rStyle w:val="SectionNumber"/>
        </w:rPr>
        <w:t>12.1</w:t>
      </w:r>
      <w:r>
        <w:tab/>
        <w:t>Sources and methods</w:t>
      </w:r>
    </w:p>
    <w:p w14:paraId="15A5A96F" w14:textId="77777777" w:rsidR="008C117A" w:rsidRDefault="00000000">
      <w:pPr>
        <w:pStyle w:val="TableCaption"/>
      </w:pPr>
      <w:bookmarkStart w:id="287" w:name="tab:ecoMetricsMonitoringTab"/>
      <w:bookmarkEnd w:id="287"/>
      <w:r>
        <w:t>Table 8: Description and source information for ecological observations of the two salmonid species of concern.</w:t>
      </w:r>
    </w:p>
    <w:tbl>
      <w:tblPr>
        <w:tblStyle w:val="Table"/>
        <w:tblW w:w="0" w:type="auto"/>
        <w:jc w:val="center"/>
        <w:tblLayout w:type="fixed"/>
        <w:tblLook w:val="0420" w:firstRow="1" w:lastRow="0" w:firstColumn="0" w:lastColumn="0" w:noHBand="0" w:noVBand="1"/>
      </w:tblPr>
      <w:tblGrid>
        <w:gridCol w:w="720"/>
        <w:gridCol w:w="2160"/>
        <w:gridCol w:w="2160"/>
        <w:gridCol w:w="2160"/>
        <w:gridCol w:w="1728"/>
        <w:gridCol w:w="1008"/>
      </w:tblGrid>
      <w:tr w:rsidR="008C117A" w14:paraId="5582DF88"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61BF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Obs. ID</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F4946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ED624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DFD5C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Monitoring Details</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18C53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w:t>
            </w:r>
          </w:p>
        </w:tc>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521F2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Seasons</w:t>
            </w:r>
          </w:p>
        </w:tc>
      </w:tr>
      <w:tr w:rsidR="008C117A" w14:paraId="08DD25E3" w14:textId="77777777" w:rsidTr="008C117A">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64A9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9133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coho_spawner_abundance</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32F4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coho spawners (escapement)</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A5C4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3490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4F8E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C117A" w14:paraId="758415A0"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32DE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42E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coho_redds_in_brood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FEBE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obs. coho redds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FD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Spawning ground surveys</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938F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 in Section 3.2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AD7C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8C117A" w14:paraId="0B0EF779"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E878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2D96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coho_smolt_abun_est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B328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Est. num. coho smolt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F989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E212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A29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8C117A" w14:paraId="552D9A58"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893F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0DDE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E57E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E7F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66C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3785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C117A" w14:paraId="3D23E652"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706E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072B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chinook_spawner_old_method (NOT USED in this analysis)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E4D3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53CA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Temporary fish marking weir, 1985-1991; capture-recapture method, 1992-2012; video fish counting facility post-2012</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4AE4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Chesney 2012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FC5C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C117A" w14:paraId="50F4EB90"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7AF0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1A3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chinook_juvenile_abundance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1671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juveniles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D84A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6A8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7D5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8C117A" w14:paraId="0D7A3B30"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DCA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6E7C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coho_smolt_per_fem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5B3A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 smolt per fem. spawner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9CDA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(C/A) for relevant cohort</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3848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F97A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8C117A" w14:paraId="3920B20A" w14:textId="77777777" w:rsidTr="008C117A">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3D5F8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8695A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chinook_juv_per_adult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274EA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 juv. per 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013E9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(F/D) for relevant cohort</w:t>
            </w:r>
          </w:p>
        </w:tc>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CB5CE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B8FF2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bl>
    <w:p w14:paraId="365AF8AF" w14:textId="77777777" w:rsidR="008C117A" w:rsidRDefault="00000000">
      <w:pPr>
        <w:pStyle w:val="Heading2"/>
      </w:pPr>
      <w:bookmarkStart w:id="288" w:name="autocorrelation-in-ecological-records"/>
      <w:bookmarkEnd w:id="286"/>
      <w:r>
        <w:rPr>
          <w:rStyle w:val="SectionNumber"/>
        </w:rPr>
        <w:t>12.2</w:t>
      </w:r>
      <w:r>
        <w:tab/>
        <w:t>Autocorrelation in ecological records</w:t>
      </w:r>
    </w:p>
    <w:p w14:paraId="5B031D40" w14:textId="77777777" w:rsidR="008C117A" w:rsidRDefault="00000000">
      <w:pPr>
        <w:pStyle w:val="FirstParagraph"/>
      </w:pPr>
      <w:r>
        <w:t>Autocorrelation, with a lag of 3, is evident in two ecological records: the abundances of coho redds and coho smolt (Figure 11). In other words, the 3-year-lagged record of coho smolt approaches, and for redds exceeds, the 95% confidence interval that it is not random noise.</w:t>
      </w:r>
    </w:p>
    <w:p w14:paraId="21860BA0" w14:textId="77777777" w:rsidR="008C117A" w:rsidRDefault="00000000">
      <w:pPr>
        <w:pStyle w:val="BodyText"/>
      </w:pPr>
      <w:r>
        <w:t>Interestingly, for coho spawner abundance, although the sign of the autocorrelation is positive at 3 and 6 year lags (which we would expect, reflecting the cohort structure), autocorrelation in the coho spawner record is weaker than in the redd and smolt records.</w:t>
      </w:r>
    </w:p>
    <w:p w14:paraId="2E78B7C4" w14:textId="77777777" w:rsidR="008C117A" w:rsidRDefault="00000000">
      <w:pPr>
        <w:pStyle w:val="BodyText"/>
      </w:pPr>
      <w:r>
        <w:t>No significant autocorrelation is evident in the three Chinook data types, and none is observed for coho smolt per female.</w:t>
      </w:r>
    </w:p>
    <w:p w14:paraId="682EAE58" w14:textId="50ACE35D" w:rsidR="008C117A" w:rsidRDefault="00000000">
      <w:pPr>
        <w:pStyle w:val="SourceCode"/>
      </w:pPr>
      <w:r>
        <w:rPr>
          <w:rStyle w:val="VerbatimChar"/>
        </w:rPr>
        <w:t xml:space="preserve"> </w:t>
      </w:r>
      <w:r>
        <w:br/>
      </w:r>
    </w:p>
    <w:p w14:paraId="61E3657F" w14:textId="77777777" w:rsidR="008C117A" w:rsidRDefault="00000000">
      <w:pPr>
        <w:pStyle w:val="CaptionedFigure"/>
      </w:pPr>
      <w:r>
        <w:rPr>
          <w:noProof/>
        </w:rPr>
        <w:lastRenderedPageBreak/>
        <w:drawing>
          <wp:inline distT="0" distB="0" distL="0" distR="0" wp14:anchorId="1ADA0744" wp14:editId="39558E33">
            <wp:extent cx="5334000" cy="6095999"/>
            <wp:effectExtent l="0" t="0" r="0" b="0"/>
            <wp:docPr id="366" name="Picture" descr="Figure 11: Autocorrelation function estimates for all available ecological outcome records."/>
            <wp:cNvGraphicFramePr/>
            <a:graphic xmlns:a="http://schemas.openxmlformats.org/drawingml/2006/main">
              <a:graphicData uri="http://schemas.openxmlformats.org/drawingml/2006/picture">
                <pic:pic xmlns:pic="http://schemas.openxmlformats.org/drawingml/2006/picture">
                  <pic:nvPicPr>
                    <pic:cNvPr id="367" name="Picture" descr="Graphics%20and%20Supplements/Figure%20S4.png"/>
                    <pic:cNvPicPr>
                      <a:picLocks noChangeAspect="1" noChangeArrowheads="1"/>
                    </pic:cNvPicPr>
                  </pic:nvPicPr>
                  <pic:blipFill>
                    <a:blip r:embed="rId113"/>
                    <a:stretch>
                      <a:fillRect/>
                    </a:stretch>
                  </pic:blipFill>
                  <pic:spPr bwMode="auto">
                    <a:xfrm>
                      <a:off x="0" y="0"/>
                      <a:ext cx="5334000" cy="6095999"/>
                    </a:xfrm>
                    <a:prstGeom prst="rect">
                      <a:avLst/>
                    </a:prstGeom>
                    <a:noFill/>
                    <a:ln w="9525">
                      <a:noFill/>
                      <a:headEnd/>
                      <a:tailEnd/>
                    </a:ln>
                  </pic:spPr>
                </pic:pic>
              </a:graphicData>
            </a:graphic>
          </wp:inline>
        </w:drawing>
      </w:r>
    </w:p>
    <w:p w14:paraId="6BB998D1" w14:textId="77777777" w:rsidR="008C117A" w:rsidRDefault="00000000">
      <w:pPr>
        <w:pStyle w:val="ImageCaption"/>
      </w:pPr>
      <w:bookmarkStart w:id="289" w:name="fig:acfEcoRecords"/>
      <w:bookmarkEnd w:id="289"/>
      <w:r>
        <w:t>Figure 11: Autocorrelation function estimates for all available ecological outcome records.</w:t>
      </w:r>
    </w:p>
    <w:p w14:paraId="4A288868" w14:textId="77777777" w:rsidR="008C117A" w:rsidRDefault="00000000">
      <w:pPr>
        <w:pStyle w:val="Heading1"/>
      </w:pPr>
      <w:bookmarkStart w:id="290" w:name="Xe1a51312ce0ea4757c54deddb5b7e9235beaed1"/>
      <w:bookmarkEnd w:id="285"/>
      <w:bookmarkEnd w:id="288"/>
      <w:r>
        <w:rPr>
          <w:rStyle w:val="SectionNumber"/>
        </w:rPr>
        <w:t>13</w:t>
      </w:r>
      <w:r>
        <w:tab/>
        <w:t>Six statistical modeling structures - method details</w:t>
      </w:r>
    </w:p>
    <w:p w14:paraId="1005C8A3" w14:textId="77777777" w:rsidR="008C117A" w:rsidRDefault="00000000">
      <w:pPr>
        <w:pStyle w:val="FirstParagraph"/>
      </w:pPr>
      <w:r>
        <w:rPr>
          <w:b/>
          <w:bCs/>
        </w:rPr>
        <w:t>LASSO model of juveniles-per-spawner:</w:t>
      </w:r>
      <w:r>
        <w:t xml:space="preserve"> Cross-validation produced a clear minimum-error </w:t>
      </w:r>
      <m:oMath>
        <m:r>
          <w:rPr>
            <w:rFonts w:ascii="Cambria Math" w:hAnsi="Cambria Math"/>
          </w:rPr>
          <m:t>λ</m:t>
        </m:r>
      </m:oMath>
      <w:r>
        <w:t xml:space="preserve"> value for Chinook (Figure 12). For coho, we proposed an alternate lambda value that explained more percent deviance (Figure 12, middle left panel) while retaining a near-minimum test error (Figure 12, top left panel). This produced a model with three non-zero coefficients for both species (Figure 12, lower two panels; Tables 9 and 10)</w:t>
      </w:r>
    </w:p>
    <w:p w14:paraId="48EEDA4C" w14:textId="77777777" w:rsidR="008C117A" w:rsidRDefault="00000000">
      <w:pPr>
        <w:pStyle w:val="BodyText"/>
      </w:pPr>
      <w:r>
        <w:rPr>
          <w:b/>
          <w:bCs/>
        </w:rPr>
        <w:lastRenderedPageBreak/>
        <w:t>LASSO model of juvenile abundance, hydrology and spawners:</w:t>
      </w:r>
      <w:r>
        <w:t xml:space="preserve"> the selected predictors included spawners only for Chinook (Tables 13 and 14).</w:t>
      </w:r>
    </w:p>
    <w:p w14:paraId="0E398196" w14:textId="77777777" w:rsidR="008C117A" w:rsidRDefault="00000000">
      <w:pPr>
        <w:pStyle w:val="BodyText"/>
      </w:pPr>
      <w:r>
        <w:rPr>
          <w:b/>
          <w:bCs/>
        </w:rPr>
        <w:t>Lasso model of juvenile abundance, hydrologic metrics only:</w:t>
      </w:r>
      <w:r>
        <w:t xml:space="preserve"> replicating the approach for the LASSO model of juveniles-per-spawner, we proposed an alternate lambda value for the coho model (Figure 13). Selected predictors for coho were similar to the juvenile abundance, hydrology-plus-spawners LASSO model, while for Chinook, the minimum-error model selected only one predictor (Tables 11 and 12).</w:t>
      </w:r>
    </w:p>
    <w:p w14:paraId="4F2D0127" w14:textId="77777777" w:rsidR="008C117A" w:rsidRDefault="00000000">
      <w:pPr>
        <w:pStyle w:val="BodyText"/>
      </w:pPr>
      <w:r>
        <w:rPr>
          <w:b/>
          <w:bCs/>
        </w:rPr>
        <w:t>MARSS models of juveniles-per-spawner, single hydrologic covariate:</w:t>
      </w:r>
      <w:r>
        <w:t xml:space="preserve"> hydrology order of importance is taken from the small-sample-size-corrected Akaike Information Criterion (AICc), i.e., the lower the AICc, the better the prediction based on that hydrologic metric (Tables 15 and 16).</w:t>
      </w:r>
    </w:p>
    <w:p w14:paraId="0C920EB6" w14:textId="77777777" w:rsidR="008C117A" w:rsidRDefault="00000000">
      <w:pPr>
        <w:pStyle w:val="BodyText"/>
      </w:pPr>
      <w:r>
        <w:rPr>
          <w:b/>
          <w:bCs/>
        </w:rPr>
        <w:t>MARSS models of juveniles abundance, single hydrologic covariate:</w:t>
      </w:r>
      <w:r>
        <w:t xml:space="preserve"> hydrology order of importance interpreted as described above (Tables 15 and 16); this is used to test the utility of adding spawners as a covariate.</w:t>
      </w:r>
    </w:p>
    <w:p w14:paraId="5A4B11EA" w14:textId="77777777" w:rsidR="008C117A" w:rsidRDefault="00000000">
      <w:pPr>
        <w:pStyle w:val="BodyText"/>
      </w:pPr>
      <w:r>
        <w:rPr>
          <w:b/>
          <w:bCs/>
        </w:rPr>
        <w:t>MARSS models of juvenile abundance, two covariates:</w:t>
      </w:r>
      <w:r>
        <w:t xml:space="preserve"> This model structure calculates a coefficient value for spawners and for any single hydrologic metric (Tables 19 and 20). For the four best models, hydrology coefficients are equal to or greater than coefficients for spawners. For worse, higher-AICc models, spawner influence grows to be much greater than the hydrology.</w:t>
      </w:r>
    </w:p>
    <w:p w14:paraId="0CFB27E3" w14:textId="77777777" w:rsidR="008C117A" w:rsidRDefault="00000000">
      <w:pPr>
        <w:pStyle w:val="BodyText"/>
      </w:pPr>
      <w:r>
        <w:t>MARSS models tended to perform better at predicting coho than Chinook (Figures 15, 16, and 17, possibly because Chinook records did not contain significant autocorrelation (Figure 11).</w:t>
      </w:r>
    </w:p>
    <w:p w14:paraId="1A35D5D5" w14:textId="77777777" w:rsidR="008C117A" w:rsidRDefault="00000000">
      <w:pPr>
        <w:pStyle w:val="Heading1"/>
      </w:pPr>
      <w:bookmarkStart w:id="291" w:name="lasso-regression"/>
      <w:bookmarkEnd w:id="290"/>
      <w:r>
        <w:rPr>
          <w:rStyle w:val="SectionNumber"/>
        </w:rPr>
        <w:t>14</w:t>
      </w:r>
      <w:r>
        <w:tab/>
        <w:t>LASSO regression</w:t>
      </w:r>
    </w:p>
    <w:p w14:paraId="1E58FFDB" w14:textId="77777777" w:rsidR="008C117A" w:rsidRDefault="00000000">
      <w:pPr>
        <w:pStyle w:val="FirstParagraph"/>
      </w:pPr>
      <w:r>
        <w:t>LASSO (Least Absolute Shrinkage and Selection Operator) regression minimizes the following quantity:</w:t>
      </w:r>
    </w:p>
    <w:p w14:paraId="575C463B" w14:textId="77777777" w:rsidR="008C117A" w:rsidRDefault="00000000">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r>
            <m:rPr>
              <m:sty m:val="p"/>
            </m:rPr>
            <w:rPr>
              <w:rFonts w:ascii="Cambria Math" w:hAnsi="Cambria Math"/>
            </w:rPr>
            <m:t>+</m:t>
          </m:r>
          <m:r>
            <w:rPr>
              <w:rFonts w:ascii="Cambria Math" w:hAnsi="Cambria Math"/>
            </w:rPr>
            <m:t>λ</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oMath>
      </m:oMathPara>
    </w:p>
    <w:p w14:paraId="09FF1ED4" w14:textId="77777777" w:rsidR="008C117A" w:rsidRDefault="00000000">
      <w:pPr>
        <w:pStyle w:val="FirstParagraph"/>
      </w:pPr>
      <w:r>
        <w:t>Where:</w:t>
      </w:r>
    </w:p>
    <w:p w14:paraId="1B4E52E1" w14:textId="77777777" w:rsidR="008C117A" w:rsidRDefault="00000000">
      <w:pPr>
        <w:pStyle w:val="Compact"/>
        <w:numPr>
          <w:ilvl w:val="0"/>
          <w:numId w:val="10"/>
        </w:numPr>
      </w:pPr>
      <m:oMath>
        <m:r>
          <w:rPr>
            <w:rFonts w:ascii="Cambria Math" w:hAnsi="Cambria Math"/>
          </w:rPr>
          <m:t>n</m:t>
        </m:r>
      </m:oMath>
      <w:r>
        <w:t xml:space="preserve"> is the number of ecological observations;</w:t>
      </w:r>
    </w:p>
    <w:p w14:paraId="26CE4D7E" w14:textId="77777777" w:rsidR="008C117A" w:rsidRDefault="00000000">
      <w:pPr>
        <w:pStyle w:val="Compact"/>
        <w:numPr>
          <w:ilvl w:val="0"/>
          <w:numId w:val="10"/>
        </w:numPr>
      </w:pPr>
      <m:oMath>
        <m:r>
          <w:rPr>
            <w:rFonts w:ascii="Cambria Math" w:hAnsi="Cambria Math"/>
          </w:rPr>
          <m:t>i</m:t>
        </m:r>
      </m:oMath>
      <w:r>
        <w:t xml:space="preserve"> enumerates the brood years;</w:t>
      </w:r>
    </w:p>
    <w:p w14:paraId="537FA6C0" w14:textId="77777777" w:rsidR="008C117A" w:rsidRDefault="00000000">
      <w:pPr>
        <w:pStyle w:val="Compact"/>
        <w:numPr>
          <w:ilvl w:val="0"/>
          <w:numId w:val="10"/>
        </w:numPr>
      </w:pPr>
      <m:oMath>
        <m:r>
          <w:rPr>
            <w:rFonts w:ascii="Cambria Math" w:hAnsi="Cambria Math"/>
          </w:rPr>
          <m:t>p</m:t>
        </m:r>
      </m:oMath>
      <w:r>
        <w:t xml:space="preserve"> is the number of predictors;</w:t>
      </w:r>
    </w:p>
    <w:p w14:paraId="632CF4A1" w14:textId="77777777" w:rsidR="008C117A" w:rsidRDefault="00000000">
      <w:pPr>
        <w:pStyle w:val="Compact"/>
        <w:numPr>
          <w:ilvl w:val="0"/>
          <w:numId w:val="10"/>
        </w:numPr>
      </w:pPr>
      <m:oMath>
        <m:r>
          <w:rPr>
            <w:rFonts w:ascii="Cambria Math" w:hAnsi="Cambria Math"/>
          </w:rPr>
          <m:t>j</m:t>
        </m:r>
      </m:oMath>
      <w:r>
        <w:t xml:space="preserve"> enumerates the hydrologic predictors;</w:t>
      </w:r>
    </w:p>
    <w:p w14:paraId="4EB1BF5F" w14:textId="77777777" w:rsidR="008C117A" w:rsidRDefault="00000000">
      <w:pPr>
        <w:pStyle w:val="Compact"/>
        <w:numPr>
          <w:ilvl w:val="0"/>
          <w:numId w:val="10"/>
        </w:numPr>
      </w:pP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observed value of hydrologic predictor </w:t>
      </w:r>
      <m:oMath>
        <m:r>
          <w:rPr>
            <w:rFonts w:ascii="Cambria Math" w:hAnsi="Cambria Math"/>
          </w:rPr>
          <m:t>j</m:t>
        </m:r>
      </m:oMath>
      <w:r>
        <w:t xml:space="preserve"> for brood year </w:t>
      </w:r>
      <m:oMath>
        <m:r>
          <w:rPr>
            <w:rFonts w:ascii="Cambria Math" w:hAnsi="Cambria Math"/>
          </w:rPr>
          <m:t>i</m:t>
        </m:r>
      </m:oMath>
      <w:r>
        <w:t xml:space="preserve"> (independent variable);</w:t>
      </w:r>
    </w:p>
    <w:p w14:paraId="14077528" w14:textId="77777777" w:rsidR="008C117A" w:rsidRDefault="00000000">
      <w:pPr>
        <w:pStyle w:val="Compact"/>
        <w:numPr>
          <w:ilvl w:val="0"/>
          <w:numId w:val="10"/>
        </w:numPr>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observed value of ecological response in the salmon cohort with brood year </w:t>
      </w:r>
      <m:oMath>
        <m:r>
          <w:rPr>
            <w:rFonts w:ascii="Cambria Math" w:hAnsi="Cambria Math"/>
          </w:rPr>
          <m:t>i</m:t>
        </m:r>
      </m:oMath>
      <w:r>
        <w:t xml:space="preserve"> (dependent variable);</w:t>
      </w:r>
    </w:p>
    <w:p w14:paraId="7D264A9B" w14:textId="77777777" w:rsidR="008C117A" w:rsidRDefault="00000000">
      <w:pPr>
        <w:pStyle w:val="Compact"/>
        <w:numPr>
          <w:ilvl w:val="0"/>
          <w:numId w:val="10"/>
        </w:numPr>
      </w:pP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the intercept value for the resulting linear model;</w:t>
      </w:r>
    </w:p>
    <w:p w14:paraId="41091CA9" w14:textId="77777777" w:rsidR="008C117A" w:rsidRDefault="00000000">
      <w:pPr>
        <w:pStyle w:val="Compact"/>
        <w:numPr>
          <w:ilvl w:val="0"/>
          <w:numId w:val="10"/>
        </w:numPr>
      </w:pP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is the coefficient value for hydrologic predictor </w:t>
      </w:r>
      <m:oMath>
        <m:r>
          <w:rPr>
            <w:rFonts w:ascii="Cambria Math" w:hAnsi="Cambria Math"/>
          </w:rPr>
          <m:t>j</m:t>
        </m:r>
      </m:oMath>
      <w:r>
        <w:t xml:space="preserve"> in the resulting linear model; and</w:t>
      </w:r>
    </w:p>
    <w:p w14:paraId="159D5F15" w14:textId="77777777" w:rsidR="008C117A" w:rsidRDefault="00000000">
      <w:pPr>
        <w:pStyle w:val="Compact"/>
        <w:numPr>
          <w:ilvl w:val="0"/>
          <w:numId w:val="10"/>
        </w:numPr>
      </w:pPr>
      <m:oMath>
        <m:r>
          <w:rPr>
            <w:rFonts w:ascii="Cambria Math" w:hAnsi="Cambria Math"/>
          </w:rPr>
          <m:t>λ</m:t>
        </m:r>
      </m:oMath>
      <w:r>
        <w:t xml:space="preserve"> is a tuning parameter, referred to as a shrinkage penalty.</w:t>
      </w:r>
    </w:p>
    <w:p w14:paraId="51555A61" w14:textId="77777777" w:rsidR="008C117A" w:rsidRDefault="00000000">
      <w:pPr>
        <w:pStyle w:val="FirstParagraph"/>
      </w:pPr>
      <w:r>
        <w:t xml:space="preserve">In this formulation, sufficiently large values of lambda generally shrink the values of all coefficients to 0 (the infinite-lambda case). The infinite-lambda case produces a model consisting solely of the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intercept term, which takes on a value that is the average of all the observed </w:t>
      </w:r>
      <m:oMath>
        <m:r>
          <w:rPr>
            <w:rFonts w:ascii="Cambria Math" w:hAnsi="Cambria Math"/>
          </w:rPr>
          <m:t>y</m:t>
        </m:r>
      </m:oMath>
      <w:r>
        <w:t xml:space="preserve"> values. Conversely, sufficiently small values of </w:t>
      </w:r>
      <m:oMath>
        <m:r>
          <w:rPr>
            <w:rFonts w:ascii="Cambria Math" w:hAnsi="Cambria Math"/>
          </w:rPr>
          <m:t>λ</m:t>
        </m:r>
      </m:oMath>
      <w:r>
        <w:t xml:space="preserve"> will produce linear models incorporating information from many predictors. The selection of the appropriate </w:t>
      </w:r>
      <m:oMath>
        <m:r>
          <w:rPr>
            <w:rFonts w:ascii="Cambria Math" w:hAnsi="Cambria Math"/>
          </w:rPr>
          <m:t>λ</m:t>
        </m:r>
      </m:oMath>
      <w:r>
        <w:t xml:space="preserve"> value is a critical step in the regression procedure, and is best done using cross-validation within the training dataset (James et al. 2013).</w:t>
      </w:r>
    </w:p>
    <w:p w14:paraId="52792C74" w14:textId="77777777" w:rsidR="008C117A" w:rsidRDefault="00000000">
      <w:pPr>
        <w:pStyle w:val="Heading2"/>
      </w:pPr>
      <w:bookmarkStart w:id="292" w:name="Xc7f4fce2925e78cd732a10f0f6235d1875f74f7"/>
      <w:r>
        <w:rPr>
          <w:rStyle w:val="SectionNumber"/>
        </w:rPr>
        <w:t>14.1</w:t>
      </w:r>
      <w:r>
        <w:tab/>
        <w:t>LASSO results: juveniles-per-spawner based on hydrologic metrics</w:t>
      </w:r>
    </w:p>
    <w:p w14:paraId="0DAB4997" w14:textId="77777777" w:rsidR="008C117A" w:rsidRDefault="00000000">
      <w:pPr>
        <w:pStyle w:val="FirstParagraph"/>
      </w:pPr>
      <w:r>
        <w:t>For purposes of statistical model comparison, we predicted the ratio of juveniles per spawner for coho and Chinook based on a predictor set that included only Z-scored hydrologic metrics.</w:t>
      </w:r>
    </w:p>
    <w:p w14:paraId="7F32EB76" w14:textId="607355C6" w:rsidR="008C117A" w:rsidRDefault="00000000">
      <w:pPr>
        <w:pStyle w:val="SourceCode"/>
      </w:pPr>
      <w:r>
        <w:rPr>
          <w:rStyle w:val="VerbatimChar"/>
        </w:rPr>
        <w:t xml:space="preserve"> </w:t>
      </w:r>
      <w:r>
        <w:br/>
      </w:r>
    </w:p>
    <w:p w14:paraId="5F800441" w14:textId="77777777" w:rsidR="008C117A" w:rsidRDefault="00000000">
      <w:pPr>
        <w:pStyle w:val="CaptionedFigure"/>
      </w:pPr>
      <w:r>
        <w:rPr>
          <w:noProof/>
        </w:rPr>
        <w:lastRenderedPageBreak/>
        <w:drawing>
          <wp:inline distT="0" distB="0" distL="0" distR="0" wp14:anchorId="223D13D8" wp14:editId="1C2F0CBA">
            <wp:extent cx="5334000" cy="6095999"/>
            <wp:effectExtent l="0" t="0" r="0" b="0"/>
            <wp:docPr id="373" name="Picture" descr="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374" name="Picture" descr="Graphics%20and%20Supplements/Figure%20S5.png"/>
                    <pic:cNvPicPr>
                      <a:picLocks noChangeAspect="1" noChangeArrowheads="1"/>
                    </pic:cNvPicPr>
                  </pic:nvPicPr>
                  <pic:blipFill>
                    <a:blip r:embed="rId114"/>
                    <a:stretch>
                      <a:fillRect/>
                    </a:stretch>
                  </pic:blipFill>
                  <pic:spPr bwMode="auto">
                    <a:xfrm>
                      <a:off x="0" y="0"/>
                      <a:ext cx="5334000" cy="6095999"/>
                    </a:xfrm>
                    <a:prstGeom prst="rect">
                      <a:avLst/>
                    </a:prstGeom>
                    <a:noFill/>
                    <a:ln w="9525">
                      <a:noFill/>
                      <a:headEnd/>
                      <a:tailEnd/>
                    </a:ln>
                  </pic:spPr>
                </pic:pic>
              </a:graphicData>
            </a:graphic>
          </wp:inline>
        </w:drawing>
      </w:r>
    </w:p>
    <w:p w14:paraId="4D300B27" w14:textId="77777777" w:rsidR="008C117A" w:rsidRDefault="00000000">
      <w:pPr>
        <w:pStyle w:val="ImageCaption"/>
      </w:pPr>
      <w:bookmarkStart w:id="293" w:name="fig:jpsLassoCohoChinook"/>
      <w:bookmarkEnd w:id="293"/>
      <w:r>
        <w:t>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4728B354" w14:textId="77777777" w:rsidR="008C117A" w:rsidRDefault="00000000">
      <w:pPr>
        <w:pStyle w:val="TableCaption"/>
      </w:pPr>
      <w:bookmarkStart w:id="294" w:name="tab:jpsCoefTableCoho"/>
      <w:bookmarkEnd w:id="294"/>
      <w:r>
        <w:lastRenderedPageBreak/>
        <w:t>Table 9: Values for the intercept and coefficient terms in the Hydrologic Benefit function for estimated coho spf based on hydrology only,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367EB3C5"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74876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7AD40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25F6E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3EED9A6A"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65F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B363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C413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29339E7A"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9B5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091D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8077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r w:rsidR="008C117A" w14:paraId="0CAB47DA"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368E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CB4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53D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pulse (as juvenile fish)</w:t>
            </w:r>
          </w:p>
        </w:tc>
      </w:tr>
      <w:tr w:rsidR="008C117A" w14:paraId="74C652D5"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F026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FA22F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1CA3D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wet season onset (as eggs and fry)</w:t>
            </w:r>
          </w:p>
        </w:tc>
      </w:tr>
    </w:tbl>
    <w:p w14:paraId="7764AC83" w14:textId="77777777" w:rsidR="008C117A" w:rsidRDefault="00000000">
      <w:pPr>
        <w:pStyle w:val="TableCaption"/>
      </w:pPr>
      <w:bookmarkStart w:id="295" w:name="tab:jpsCoefTableChinook"/>
      <w:bookmarkEnd w:id="295"/>
      <w:r>
        <w:t>Table 10: Values for the intercept and coefficient terms in the Hydrologic Benefit function for estimatedChinook jpa based on hydrology only,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66979EDC"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3B169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DED2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4DFAB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7F156E7F"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64519"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5AE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1.945</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3EC8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54C7737A"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D099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54DF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C65B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wet season baseflows (as eggs and hatchlings)</w:t>
            </w:r>
          </w:p>
        </w:tc>
      </w:tr>
      <w:tr w:rsidR="008C117A" w14:paraId="0E985013"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5E0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5AB1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1402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Later spring recession onset (as outmigrating smolt)</w:t>
            </w:r>
          </w:p>
        </w:tc>
      </w:tr>
      <w:tr w:rsidR="008C117A" w14:paraId="30D57C7B"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44AC4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916B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-0.033</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D5A2D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rate of change, spring recession (as outmigrating smolt)</w:t>
            </w:r>
          </w:p>
        </w:tc>
      </w:tr>
    </w:tbl>
    <w:p w14:paraId="09155B1F" w14:textId="77777777" w:rsidR="008C117A" w:rsidRDefault="00000000">
      <w:pPr>
        <w:pStyle w:val="Heading2"/>
      </w:pPr>
      <w:bookmarkStart w:id="296" w:name="X840e5219786a97d61bdedd065f758b9c9f99c94"/>
      <w:bookmarkEnd w:id="292"/>
      <w:r>
        <w:rPr>
          <w:rStyle w:val="SectionNumber"/>
        </w:rPr>
        <w:t>14.2</w:t>
      </w:r>
      <w:r>
        <w:tab/>
        <w:t>LASSO results: juvenile abundance on hydrologic metrics only</w:t>
      </w:r>
    </w:p>
    <w:p w14:paraId="13555EF9" w14:textId="77777777" w:rsidR="008C117A" w:rsidRDefault="00000000">
      <w:pPr>
        <w:pStyle w:val="FirstParagraph"/>
      </w:pPr>
      <w:r>
        <w:t>For purposes of statistical model comparison, we predicted juvenile abundance of coho and Chinook based on a predictor set that included only Z-scored hydrologic metrics.</w:t>
      </w:r>
    </w:p>
    <w:p w14:paraId="4D293E76" w14:textId="43AE747B" w:rsidR="008C117A" w:rsidRDefault="00000000">
      <w:pPr>
        <w:pStyle w:val="SourceCode"/>
      </w:pPr>
      <w:r>
        <w:rPr>
          <w:rStyle w:val="VerbatimChar"/>
        </w:rPr>
        <w:t xml:space="preserve"> </w:t>
      </w:r>
      <w:r>
        <w:br/>
      </w:r>
    </w:p>
    <w:p w14:paraId="424E2410" w14:textId="77777777" w:rsidR="008C117A" w:rsidRDefault="00000000">
      <w:pPr>
        <w:pStyle w:val="CaptionedFigure"/>
      </w:pPr>
      <w:r>
        <w:rPr>
          <w:noProof/>
        </w:rPr>
        <w:lastRenderedPageBreak/>
        <w:drawing>
          <wp:inline distT="0" distB="0" distL="0" distR="0" wp14:anchorId="54080B71" wp14:editId="53ABE004">
            <wp:extent cx="5334000" cy="6095999"/>
            <wp:effectExtent l="0" t="0" r="0" b="0"/>
            <wp:docPr id="380" name="Picture" descr="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381" name="Picture" descr="Graphics%20and%20Supplements/Figure%20S6.png"/>
                    <pic:cNvPicPr>
                      <a:picLocks noChangeAspect="1" noChangeArrowheads="1"/>
                    </pic:cNvPicPr>
                  </pic:nvPicPr>
                  <pic:blipFill>
                    <a:blip r:embed="rId115"/>
                    <a:stretch>
                      <a:fillRect/>
                    </a:stretch>
                  </pic:blipFill>
                  <pic:spPr bwMode="auto">
                    <a:xfrm>
                      <a:off x="0" y="0"/>
                      <a:ext cx="5334000" cy="6095999"/>
                    </a:xfrm>
                    <a:prstGeom prst="rect">
                      <a:avLst/>
                    </a:prstGeom>
                    <a:noFill/>
                    <a:ln w="9525">
                      <a:noFill/>
                      <a:headEnd/>
                      <a:tailEnd/>
                    </a:ln>
                  </pic:spPr>
                </pic:pic>
              </a:graphicData>
            </a:graphic>
          </wp:inline>
        </w:drawing>
      </w:r>
    </w:p>
    <w:p w14:paraId="4ACA4291" w14:textId="77777777" w:rsidR="008C117A" w:rsidRDefault="00000000">
      <w:pPr>
        <w:pStyle w:val="ImageCaption"/>
      </w:pPr>
      <w:bookmarkStart w:id="297" w:name="fig:juvAbunHydOnlyLassoCohoChinook"/>
      <w:bookmarkEnd w:id="297"/>
      <w:r>
        <w:t>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4C689CD3" w14:textId="77777777" w:rsidR="008C117A" w:rsidRDefault="00000000">
      <w:pPr>
        <w:pStyle w:val="TableCaption"/>
      </w:pPr>
      <w:bookmarkStart w:id="298" w:name="tab:juvAbunHydOnlyCoefTableCoho"/>
      <w:bookmarkEnd w:id="298"/>
      <w:r>
        <w:lastRenderedPageBreak/>
        <w:t>Table 11: Values for the intercept and coefficient terms in the Hydrologic Benefit function for estimated coho smolt abundance based on hydrology only,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778873F0"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5536E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8E7A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4AFA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5785A2B7"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4C05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390B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3.901</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37E6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4AD0F7C4"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02A2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4A8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0A6F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fall flow increase (during parents' spawning)</w:t>
            </w:r>
          </w:p>
        </w:tc>
      </w:tr>
      <w:tr w:rsidR="008C117A" w14:paraId="53B19F0F"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DE4F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655A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-0.088</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1247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flow increase (as juvenile fish)</w:t>
            </w:r>
          </w:p>
        </w:tc>
      </w:tr>
      <w:tr w:rsidR="008C117A" w14:paraId="3205D1C4"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2FDF8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9E6EF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14EE4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Faster rate of change, spring recession (as outmigrating smolt)</w:t>
            </w:r>
          </w:p>
        </w:tc>
      </w:tr>
    </w:tbl>
    <w:p w14:paraId="244D19FB" w14:textId="77777777" w:rsidR="008C117A" w:rsidRDefault="00000000">
      <w:pPr>
        <w:pStyle w:val="TableCaption"/>
      </w:pPr>
      <w:bookmarkStart w:id="299" w:name="tab:juvAbunHydOnlyCoefTableChinook"/>
      <w:bookmarkEnd w:id="299"/>
      <w:r>
        <w:t>Table 12: Values for the intercept and coefficient terms in the Hydrologic Benefit function for estimatedChinook juv. abundance based on hydrology only,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71575844"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EA7A7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69F2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7A21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0555DDC9"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22D40"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ED6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8D08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65BF0E21"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2A27B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4233B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C752C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(as eggs and hatchlings)</w:t>
            </w:r>
          </w:p>
        </w:tc>
      </w:tr>
    </w:tbl>
    <w:p w14:paraId="6D8DFB86" w14:textId="77777777" w:rsidR="008C117A" w:rsidRDefault="00000000">
      <w:pPr>
        <w:pStyle w:val="Heading2"/>
      </w:pPr>
      <w:bookmarkStart w:id="300" w:name="Xb5c29abbec8aeaf7c48de5c825fcee09925f5df"/>
      <w:bookmarkEnd w:id="296"/>
      <w:r>
        <w:rPr>
          <w:rStyle w:val="SectionNumber"/>
        </w:rPr>
        <w:t>14.3</w:t>
      </w:r>
      <w:r>
        <w:tab/>
        <w:t>LASSO results: juvenile abundance on hydrologic metrics and spawner abundance</w:t>
      </w:r>
    </w:p>
    <w:p w14:paraId="7AF74753" w14:textId="77777777" w:rsidR="008C117A" w:rsidRDefault="00000000">
      <w:pPr>
        <w:pStyle w:val="FirstParagraph"/>
      </w:pPr>
      <w:r>
        <w:t>For purposes of statistical model comparison, we predicted juvenile abundance of coho and Chinook based on a predictor set that included Z-scored hydrologic metrics as well as Z-scored spawner abundances.</w:t>
      </w:r>
    </w:p>
    <w:p w14:paraId="7B7840E5" w14:textId="16B76D93" w:rsidR="008C117A" w:rsidRDefault="00000000">
      <w:pPr>
        <w:pStyle w:val="SourceCode"/>
      </w:pPr>
      <w:r>
        <w:rPr>
          <w:rStyle w:val="VerbatimChar"/>
        </w:rPr>
        <w:t xml:space="preserve"> </w:t>
      </w:r>
      <w:r>
        <w:br/>
      </w:r>
    </w:p>
    <w:p w14:paraId="4F5E9A3C" w14:textId="77777777" w:rsidR="008C117A" w:rsidRDefault="00000000">
      <w:pPr>
        <w:pStyle w:val="CaptionedFigure"/>
      </w:pPr>
      <w:r>
        <w:rPr>
          <w:noProof/>
        </w:rPr>
        <w:lastRenderedPageBreak/>
        <w:drawing>
          <wp:inline distT="0" distB="0" distL="0" distR="0" wp14:anchorId="03BDDDDC" wp14:editId="25F503AF">
            <wp:extent cx="5334000" cy="6095999"/>
            <wp:effectExtent l="0" t="0" r="0" b="0"/>
            <wp:docPr id="387" name="Picture" descr="Figure 14: Results of lasso regression to predict log-transformed coho and Chinook outcomes with Z-scored hydrologic metrics and spawner abundance."/>
            <wp:cNvGraphicFramePr/>
            <a:graphic xmlns:a="http://schemas.openxmlformats.org/drawingml/2006/main">
              <a:graphicData uri="http://schemas.openxmlformats.org/drawingml/2006/picture">
                <pic:pic xmlns:pic="http://schemas.openxmlformats.org/drawingml/2006/picture">
                  <pic:nvPicPr>
                    <pic:cNvPr id="388" name="Picture" descr="Graphics%20and%20Supplements/Figure%20S7.png"/>
                    <pic:cNvPicPr>
                      <a:picLocks noChangeAspect="1" noChangeArrowheads="1"/>
                    </pic:cNvPicPr>
                  </pic:nvPicPr>
                  <pic:blipFill>
                    <a:blip r:embed="rId116"/>
                    <a:stretch>
                      <a:fillRect/>
                    </a:stretch>
                  </pic:blipFill>
                  <pic:spPr bwMode="auto">
                    <a:xfrm>
                      <a:off x="0" y="0"/>
                      <a:ext cx="5334000" cy="6095999"/>
                    </a:xfrm>
                    <a:prstGeom prst="rect">
                      <a:avLst/>
                    </a:prstGeom>
                    <a:noFill/>
                    <a:ln w="9525">
                      <a:noFill/>
                      <a:headEnd/>
                      <a:tailEnd/>
                    </a:ln>
                  </pic:spPr>
                </pic:pic>
              </a:graphicData>
            </a:graphic>
          </wp:inline>
        </w:drawing>
      </w:r>
    </w:p>
    <w:p w14:paraId="7B4FD22D" w14:textId="77777777" w:rsidR="008C117A" w:rsidRDefault="00000000">
      <w:pPr>
        <w:pStyle w:val="ImageCaption"/>
      </w:pPr>
      <w:bookmarkStart w:id="301" w:name="fig:juvAbunLassoCohoChinook"/>
      <w:bookmarkEnd w:id="301"/>
      <w:r>
        <w:t>Figure 14: Results of lasso regression to predict log-transformed coho and Chinook outcomes with Z-scored hydrologic metrics and spawner abundance.</w:t>
      </w:r>
    </w:p>
    <w:p w14:paraId="403EF525" w14:textId="77777777" w:rsidR="008C117A" w:rsidRDefault="00000000">
      <w:pPr>
        <w:pStyle w:val="TableCaption"/>
      </w:pPr>
      <w:bookmarkStart w:id="302" w:name="tab:juvAbunCoefTableCoho"/>
      <w:bookmarkEnd w:id="302"/>
      <w:r>
        <w:t>Table 13: Values for the intercept and coefficient terms in the Hydrologic Benefit function for estimated coho smolt abundance based on hydrologic metrics and spawner abundance,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4BA1203E"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4F5C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983AE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1869D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6AF45F47"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EBAC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0060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3.872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3710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1FF89D28"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80E1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2815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7FA4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fall flow increase (during parents' spawning)</w:t>
            </w:r>
          </w:p>
        </w:tc>
      </w:tr>
      <w:tr w:rsidR="008C117A" w14:paraId="52948F02"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1BF9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F658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616C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flow increase (as juvenile fish)</w:t>
            </w:r>
          </w:p>
        </w:tc>
      </w:tr>
      <w:tr w:rsidR="008C117A" w14:paraId="7A9245E6"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3F264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AD4B5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-0.020</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30FE2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rate of change, spring recession (as recent hatchlings)</w:t>
            </w:r>
          </w:p>
        </w:tc>
      </w:tr>
    </w:tbl>
    <w:p w14:paraId="589089CE" w14:textId="77777777" w:rsidR="008C117A" w:rsidRDefault="00000000">
      <w:pPr>
        <w:pStyle w:val="TableCaption"/>
      </w:pPr>
      <w:bookmarkStart w:id="303" w:name="tab:juvAbunCoefTableChinook"/>
      <w:bookmarkEnd w:id="303"/>
      <w:r>
        <w:t>Table 14: Values for the intercept and coefficient terms in the Hydrologic Benefit function for estimatedChinook juv. abundance based on hydrologic metrics and spawner abundance,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1EB21A87"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038A6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E1D1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3044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448B8BE5"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0688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7322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BC89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4A3E6A16"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2A2C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AF3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-0.313</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DD5C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(as eggs and hatchlings)</w:t>
            </w:r>
          </w:p>
        </w:tc>
      </w:tr>
      <w:tr w:rsidR="008C117A" w14:paraId="2A301286"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8BC6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chinook_spawners_zscored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1E47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7540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Abundance of spawners (parents of designated cohort)</w:t>
            </w:r>
          </w:p>
        </w:tc>
      </w:tr>
      <w:tr w:rsidR="008C117A" w14:paraId="6F43BEEF"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3612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2805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2506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rate of change, spring recession (as outmigrating smolt)</w:t>
            </w:r>
          </w:p>
        </w:tc>
      </w:tr>
      <w:tr w:rsidR="008C117A" w14:paraId="1955C533"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0BB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8A96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78CE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w:t>
            </w:r>
          </w:p>
        </w:tc>
      </w:tr>
      <w:tr w:rsidR="008C117A" w14:paraId="602A72BD"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7B075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D5C8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0.005</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7FC16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0.005</w:t>
            </w:r>
          </w:p>
        </w:tc>
      </w:tr>
    </w:tbl>
    <w:p w14:paraId="5780A7F5" w14:textId="77777777" w:rsidR="008C117A" w:rsidRDefault="00000000">
      <w:pPr>
        <w:pStyle w:val="Heading1"/>
      </w:pPr>
      <w:bookmarkStart w:id="304" w:name="marss-models"/>
      <w:bookmarkEnd w:id="291"/>
      <w:bookmarkEnd w:id="300"/>
      <w:r>
        <w:rPr>
          <w:rStyle w:val="SectionNumber"/>
        </w:rPr>
        <w:t>15</w:t>
      </w:r>
      <w:r>
        <w:tab/>
        <w:t>MARSS Models</w:t>
      </w:r>
    </w:p>
    <w:p w14:paraId="7DB84009" w14:textId="77777777" w:rsidR="008C117A" w:rsidRDefault="00000000">
      <w:pPr>
        <w:pStyle w:val="Heading2"/>
      </w:pPr>
      <w:bookmarkStart w:id="305" w:name="X53ba3ae59a0a1d3d9001f54a4c1d9c8ec796c14"/>
      <w:r>
        <w:rPr>
          <w:rStyle w:val="SectionNumber"/>
        </w:rPr>
        <w:t>15.1</w:t>
      </w:r>
      <w:r>
        <w:tab/>
        <w:t>MARSS models of juveniles per spawner, single hydrologic covariate</w:t>
      </w:r>
    </w:p>
    <w:p w14:paraId="207D97E7" w14:textId="77777777" w:rsidR="008C117A" w:rsidRDefault="00000000">
      <w:pPr>
        <w:pStyle w:val="FirstParagraph"/>
      </w:pPr>
      <w:r>
        <w:t>For purposes of statistical model comparison, we calculated multiple MARSS models (15 for coho and 8 for Chinook) that predicted the observed ratio of juveniles-per-spawner for coho and Chinook based on a single Z-scored hydrologic metric.</w:t>
      </w:r>
    </w:p>
    <w:p w14:paraId="0D392B7F" w14:textId="77777777" w:rsidR="008C117A" w:rsidRDefault="00000000">
      <w:pPr>
        <w:pStyle w:val="TableCaption"/>
      </w:pPr>
      <w:bookmarkStart w:id="306" w:name="tab:MARSSSingleCovarTableCoho"/>
      <w:bookmarkEnd w:id="306"/>
      <w:r>
        <w:t xml:space="preserve">Table 15: Each row corresponds to a MARSS model predicting the time series of coho spf observations using itself (up to time t) and one hydrologic metric covariate. Coefficient sign and value indicate the direction and strength of the influence of the hydrologic metric; i.e., a negative coefficient for hydrologic metric f1_recon_120 indicates that an earlier first fall </w:t>
      </w:r>
      <w:r>
        <w:lastRenderedPageBreak/>
        <w:t>river reconnection (120 cfs) is associated with a greater coho spf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8C117A" w14:paraId="547417BA"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4671E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8D027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A53F2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8C117A" w14:paraId="05837294" w14:textId="77777777" w:rsidTr="008C117A">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F17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D4C2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-0.403</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4B8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21.24</w:t>
            </w:r>
          </w:p>
        </w:tc>
      </w:tr>
      <w:tr w:rsidR="008C117A" w14:paraId="211AF9A3"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F3B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0761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F5D4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23.13</w:t>
            </w:r>
          </w:p>
        </w:tc>
      </w:tr>
      <w:tr w:rsidR="008C117A" w14:paraId="696CFB7C"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7B19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3C8D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DA12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26.46</w:t>
            </w:r>
          </w:p>
        </w:tc>
      </w:tr>
      <w:tr w:rsidR="008C117A" w14:paraId="72685B51"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8B07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6BF1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CAF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27.05</w:t>
            </w:r>
          </w:p>
        </w:tc>
      </w:tr>
      <w:tr w:rsidR="008C117A" w14:paraId="3D041CFF"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42D8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3A50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EE99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27.34</w:t>
            </w:r>
          </w:p>
        </w:tc>
      </w:tr>
      <w:tr w:rsidR="008C117A" w14:paraId="2A1483BC"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945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EF59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FA2C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27.5</w:t>
            </w:r>
          </w:p>
        </w:tc>
      </w:tr>
      <w:tr w:rsidR="008C117A" w14:paraId="6E357297"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E9C2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9BB1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A63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27.55</w:t>
            </w:r>
          </w:p>
        </w:tc>
      </w:tr>
      <w:tr w:rsidR="008C117A" w14:paraId="2AEEEAA6"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A075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56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47F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27.93</w:t>
            </w:r>
          </w:p>
        </w:tc>
      </w:tr>
      <w:tr w:rsidR="008C117A" w14:paraId="5CE1B0A2"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C9EB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0FBF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E07E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28.25</w:t>
            </w:r>
          </w:p>
        </w:tc>
      </w:tr>
      <w:tr w:rsidR="008C117A" w14:paraId="6C9A90A9"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22BE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A990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D7B2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28.26</w:t>
            </w:r>
          </w:p>
        </w:tc>
      </w:tr>
      <w:tr w:rsidR="008C117A" w14:paraId="21CF23A5"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C89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923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13B5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28.45</w:t>
            </w:r>
          </w:p>
        </w:tc>
      </w:tr>
      <w:tr w:rsidR="008C117A" w14:paraId="3E5E5A01"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7480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251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E9DF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28.47</w:t>
            </w:r>
          </w:p>
        </w:tc>
      </w:tr>
      <w:tr w:rsidR="008C117A" w14:paraId="767559DB"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FB36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2447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A79F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w:t>
            </w:r>
          </w:p>
        </w:tc>
      </w:tr>
      <w:tr w:rsidR="008C117A" w14:paraId="41991055"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52D0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E4DB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891A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28.55</w:t>
            </w:r>
          </w:p>
        </w:tc>
      </w:tr>
      <w:tr w:rsidR="008C117A" w14:paraId="650C0618"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641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0D70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691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28.55</w:t>
            </w:r>
          </w:p>
        </w:tc>
      </w:tr>
      <w:tr w:rsidR="008C117A" w14:paraId="002ABE32"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2C10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307A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84AC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136E69FF" w14:textId="77777777" w:rsidTr="008C117A">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CF333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ECC7E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BCF77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0DE52658" w14:textId="77777777" w:rsidR="008C117A" w:rsidRDefault="00000000">
      <w:pPr>
        <w:pStyle w:val="TableCaption"/>
      </w:pPr>
      <w:bookmarkStart w:id="307" w:name="tab:MARSSSingleCovarTableChinook"/>
      <w:bookmarkEnd w:id="307"/>
      <w:r>
        <w:t>Table 16: Each row corresponds to a MARSS model predicting the time series of Chinook jpa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jpa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8C117A" w14:paraId="524F1CC3"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FCB5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BD0DC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C54E0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8C117A" w14:paraId="346D02FE" w14:textId="77777777" w:rsidTr="008C117A">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F43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d1_DS_Mag_90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AC1F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0.069</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FC3F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28.91</w:t>
            </w:r>
          </w:p>
        </w:tc>
      </w:tr>
      <w:tr w:rsidR="008C117A" w14:paraId="3FC19F60"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8893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4CCA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B51E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29.17</w:t>
            </w:r>
          </w:p>
        </w:tc>
      </w:tr>
      <w:tr w:rsidR="008C117A" w14:paraId="601F2E64"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BEF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F5C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A27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29.57</w:t>
            </w:r>
          </w:p>
        </w:tc>
      </w:tr>
      <w:tr w:rsidR="008C117A" w14:paraId="784C5FEC"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3A98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BEC9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07EC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29.61</w:t>
            </w:r>
          </w:p>
        </w:tc>
      </w:tr>
      <w:tr w:rsidR="008C117A" w14:paraId="418325AE"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8D37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4C03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EC4D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29.74</w:t>
            </w:r>
          </w:p>
        </w:tc>
      </w:tr>
      <w:tr w:rsidR="008C117A" w14:paraId="40702B4B"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964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11F4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990A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29.88</w:t>
            </w:r>
          </w:p>
        </w:tc>
      </w:tr>
      <w:tr w:rsidR="008C117A" w14:paraId="21BEFEDD"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9AC0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A0CF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154C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29.88</w:t>
            </w:r>
          </w:p>
        </w:tc>
      </w:tr>
      <w:tr w:rsidR="008C117A" w14:paraId="20E90AB5"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420B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7E60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199E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29.89</w:t>
            </w:r>
          </w:p>
        </w:tc>
      </w:tr>
      <w:tr w:rsidR="008C117A" w14:paraId="666A60B1" w14:textId="77777777" w:rsidTr="008C117A">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4C7D8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7952C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68895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1A0C5114" w14:textId="15F3608B" w:rsidR="008C117A" w:rsidRDefault="00000000">
      <w:pPr>
        <w:pStyle w:val="SourceCode"/>
      </w:pPr>
      <w:r>
        <w:rPr>
          <w:rStyle w:val="VerbatimChar"/>
        </w:rPr>
        <w:t xml:space="preserve"> </w:t>
      </w:r>
      <w:r>
        <w:br/>
      </w:r>
    </w:p>
    <w:p w14:paraId="658F1985" w14:textId="77777777" w:rsidR="008C117A" w:rsidRDefault="00000000">
      <w:pPr>
        <w:pStyle w:val="CaptionedFigure"/>
      </w:pPr>
      <w:r>
        <w:rPr>
          <w:noProof/>
        </w:rPr>
        <w:lastRenderedPageBreak/>
        <w:drawing>
          <wp:inline distT="0" distB="0" distL="0" distR="0" wp14:anchorId="439B2458" wp14:editId="31CE20A8">
            <wp:extent cx="5334000" cy="6095999"/>
            <wp:effectExtent l="0" t="0" r="0" b="0"/>
            <wp:docPr id="397" name="Picture" descr="Figure 15: Results of the three best single-hydrologic-covariate MARSS models to predict log-transformed Chinook and coho juvenile-per-spawners ratios with Z-scored hydrologic metrics."/>
            <wp:cNvGraphicFramePr/>
            <a:graphic xmlns:a="http://schemas.openxmlformats.org/drawingml/2006/main">
              <a:graphicData uri="http://schemas.openxmlformats.org/drawingml/2006/picture">
                <pic:pic xmlns:pic="http://schemas.openxmlformats.org/drawingml/2006/picture">
                  <pic:nvPicPr>
                    <pic:cNvPr id="398" name="Picture" descr="Graphics%20and%20Supplements/Figure%20S8.png"/>
                    <pic:cNvPicPr>
                      <a:picLocks noChangeAspect="1" noChangeArrowheads="1"/>
                    </pic:cNvPicPr>
                  </pic:nvPicPr>
                  <pic:blipFill>
                    <a:blip r:embed="rId117"/>
                    <a:stretch>
                      <a:fillRect/>
                    </a:stretch>
                  </pic:blipFill>
                  <pic:spPr bwMode="auto">
                    <a:xfrm>
                      <a:off x="0" y="0"/>
                      <a:ext cx="5334000" cy="6095999"/>
                    </a:xfrm>
                    <a:prstGeom prst="rect">
                      <a:avLst/>
                    </a:prstGeom>
                    <a:noFill/>
                    <a:ln w="9525">
                      <a:noFill/>
                      <a:headEnd/>
                      <a:tailEnd/>
                    </a:ln>
                  </pic:spPr>
                </pic:pic>
              </a:graphicData>
            </a:graphic>
          </wp:inline>
        </w:drawing>
      </w:r>
    </w:p>
    <w:p w14:paraId="3DD2F86E" w14:textId="77777777" w:rsidR="008C117A" w:rsidRDefault="00000000">
      <w:pPr>
        <w:pStyle w:val="ImageCaption"/>
      </w:pPr>
      <w:bookmarkStart w:id="308" w:name="fig:MARSSSingleCovars"/>
      <w:bookmarkEnd w:id="308"/>
      <w:r>
        <w:t>Figure 15: Results of the three best single-hydrologic-covariate MARSS models to predict log-transformed Chinook and coho juvenile-per-spawners ratios with Z-scored hydrologic metrics.</w:t>
      </w:r>
    </w:p>
    <w:p w14:paraId="61916A20" w14:textId="77777777" w:rsidR="008C117A" w:rsidRDefault="00000000">
      <w:pPr>
        <w:pStyle w:val="Heading2"/>
      </w:pPr>
      <w:bookmarkStart w:id="309" w:name="Xda7b675b78516a61b6319b9b721049d3bb8cd7e"/>
      <w:bookmarkEnd w:id="305"/>
      <w:r>
        <w:rPr>
          <w:rStyle w:val="SectionNumber"/>
        </w:rPr>
        <w:t>15.2</w:t>
      </w:r>
      <w:r>
        <w:tab/>
        <w:t>MARSS models of juveniles abundance, single hydrologic covariate</w:t>
      </w:r>
    </w:p>
    <w:p w14:paraId="22A1497C" w14:textId="77777777" w:rsidR="008C117A" w:rsidRDefault="00000000">
      <w:pPr>
        <w:pStyle w:val="FirstParagraph"/>
      </w:pPr>
      <w:r>
        <w:t>For purposes of statistical model comparison, we calculated multiple MARSS models (15 for coho and 8 for Chinook) that predicted juvenile abundance for coho and Chinook based on a single Z-scored hydrologic metric.</w:t>
      </w:r>
    </w:p>
    <w:p w14:paraId="208CD731" w14:textId="77777777" w:rsidR="008C117A" w:rsidRDefault="00000000">
      <w:pPr>
        <w:pStyle w:val="TableCaption"/>
      </w:pPr>
      <w:bookmarkStart w:id="310" w:name="tab:MARSSJuvAbunSingleCovarTableCoho"/>
      <w:bookmarkEnd w:id="310"/>
      <w:r>
        <w:lastRenderedPageBreak/>
        <w:t>Table 17: Each row corresponds to a MARSS model predicting the time series of coho smolt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coho smolt abundance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8C117A" w14:paraId="34C589B3"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282EA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9334F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64596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8C117A" w14:paraId="2866E19F" w14:textId="77777777" w:rsidTr="008C117A">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058F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2CE4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0.206</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F867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40.37</w:t>
            </w:r>
          </w:p>
        </w:tc>
      </w:tr>
      <w:tr w:rsidR="008C117A" w14:paraId="7408C438"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A487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9A29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F53A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41.55</w:t>
            </w:r>
          </w:p>
        </w:tc>
      </w:tr>
      <w:tr w:rsidR="008C117A" w14:paraId="1057FE92"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8C1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7DA1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5E4D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41.74</w:t>
            </w:r>
          </w:p>
        </w:tc>
      </w:tr>
      <w:tr w:rsidR="008C117A" w14:paraId="308683D0"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DD5F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5738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D572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41.78</w:t>
            </w:r>
          </w:p>
        </w:tc>
      </w:tr>
      <w:tr w:rsidR="008C117A" w14:paraId="1685A1ED"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B7EF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23FE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AD5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41.78</w:t>
            </w:r>
          </w:p>
        </w:tc>
      </w:tr>
      <w:tr w:rsidR="008C117A" w14:paraId="3313A448"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1CF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F8E0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76B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w:t>
            </w:r>
          </w:p>
        </w:tc>
      </w:tr>
      <w:tr w:rsidR="008C117A" w14:paraId="67B73A79"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21A0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D370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552D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41.83</w:t>
            </w:r>
          </w:p>
        </w:tc>
      </w:tr>
      <w:tr w:rsidR="008C117A" w14:paraId="223E04D3"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B1B4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2858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8728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41.83</w:t>
            </w:r>
          </w:p>
        </w:tc>
      </w:tr>
      <w:tr w:rsidR="008C117A" w14:paraId="0A2C5F1E"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BE87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1366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1EB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41.88</w:t>
            </w:r>
          </w:p>
        </w:tc>
      </w:tr>
      <w:tr w:rsidR="008C117A" w14:paraId="25D6FBE5"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9A5A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450B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8F83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41.94</w:t>
            </w:r>
          </w:p>
        </w:tc>
      </w:tr>
      <w:tr w:rsidR="008C117A" w14:paraId="41B174D6"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A56B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E3C4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F1F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41.98</w:t>
            </w:r>
          </w:p>
        </w:tc>
      </w:tr>
      <w:tr w:rsidR="008C117A" w14:paraId="7B604F71"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C02F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BAE8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34C3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41.98</w:t>
            </w:r>
          </w:p>
        </w:tc>
      </w:tr>
      <w:tr w:rsidR="008C117A" w14:paraId="23495E71"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4A45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1E5B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763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8C117A" w14:paraId="5BBF35BD"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8CB4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C0FE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F7D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8C117A" w14:paraId="3ABE47A3"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D769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A698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F132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42.02</w:t>
            </w:r>
          </w:p>
        </w:tc>
      </w:tr>
      <w:tr w:rsidR="008C117A" w14:paraId="786D6499"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EFF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9F43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98C7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469DD63D" w14:textId="77777777" w:rsidTr="008C117A">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B93F7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C471B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4AC61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3030CE5C" w14:textId="77777777" w:rsidR="008C117A" w:rsidRDefault="00000000">
      <w:pPr>
        <w:pStyle w:val="TableCaption"/>
      </w:pPr>
      <w:bookmarkStart w:id="311" w:name="tab:MARSSJuvAbunSingleCovarTableChinook"/>
      <w:bookmarkEnd w:id="311"/>
      <w:r>
        <w:t xml:space="preserve">Table 18: Each row corresponds to a MARSS model predicting the time series of Chinook juv.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juv. abundance value. Models are listed in order from best (lowest AICc value) to worst.  Values </w:t>
      </w:r>
      <w:r>
        <w:lastRenderedPageBreak/>
        <w:t>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8C117A" w14:paraId="6BAFE82D"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695DF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47801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09A94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8C117A" w14:paraId="006C7E5C" w14:textId="77777777" w:rsidTr="008C117A">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AE90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A93E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-0.135</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9B1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32.65</w:t>
            </w:r>
          </w:p>
        </w:tc>
      </w:tr>
      <w:tr w:rsidR="008C117A" w14:paraId="49E9A2A3"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83B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46FC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0CD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33.11</w:t>
            </w:r>
          </w:p>
        </w:tc>
      </w:tr>
      <w:tr w:rsidR="008C117A" w14:paraId="79601B6A"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124F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3610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E592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34.44</w:t>
            </w:r>
          </w:p>
        </w:tc>
      </w:tr>
      <w:tr w:rsidR="008C117A" w14:paraId="76039F50"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8AC5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76E2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A8A9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34.5</w:t>
            </w:r>
          </w:p>
        </w:tc>
      </w:tr>
      <w:tr w:rsidR="008C117A" w14:paraId="62D6B5D2"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C5D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878E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2320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34.85</w:t>
            </w:r>
          </w:p>
        </w:tc>
      </w:tr>
      <w:tr w:rsidR="008C117A" w14:paraId="0A30AB74"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A33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F126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1DD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34.94</w:t>
            </w:r>
          </w:p>
        </w:tc>
      </w:tr>
      <w:tr w:rsidR="008C117A" w14:paraId="65CDC3A9"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E29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D96D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139A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35.06</w:t>
            </w:r>
          </w:p>
        </w:tc>
      </w:tr>
      <w:tr w:rsidR="008C117A" w14:paraId="0898E723"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81E3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CB69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5B40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35.08</w:t>
            </w:r>
          </w:p>
        </w:tc>
      </w:tr>
      <w:tr w:rsidR="008C117A" w14:paraId="42394E84" w14:textId="77777777" w:rsidTr="008C117A">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E7D4B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D8A11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A8A7C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2B85F3E6" w14:textId="34CB7A8E" w:rsidR="008C117A" w:rsidRDefault="00000000">
      <w:pPr>
        <w:pStyle w:val="SourceCode"/>
      </w:pPr>
      <w:r>
        <w:rPr>
          <w:rStyle w:val="VerbatimChar"/>
        </w:rPr>
        <w:t xml:space="preserve"> </w:t>
      </w:r>
      <w:r>
        <w:br/>
      </w:r>
    </w:p>
    <w:p w14:paraId="4CEA7F24" w14:textId="77777777" w:rsidR="008C117A" w:rsidRDefault="00000000">
      <w:pPr>
        <w:pStyle w:val="CaptionedFigure"/>
      </w:pPr>
      <w:r>
        <w:rPr>
          <w:noProof/>
        </w:rPr>
        <w:lastRenderedPageBreak/>
        <w:drawing>
          <wp:inline distT="0" distB="0" distL="0" distR="0" wp14:anchorId="4BC79AF5" wp14:editId="43907F3F">
            <wp:extent cx="5334000" cy="6095999"/>
            <wp:effectExtent l="0" t="0" r="0" b="0"/>
            <wp:docPr id="404" name="Picture" descr="Figure 16: Results of the three best single-hydrologic-covariate MARSS models to predict log-transformed Chinook and coho outcomes with Z-scored hydrologic metrics."/>
            <wp:cNvGraphicFramePr/>
            <a:graphic xmlns:a="http://schemas.openxmlformats.org/drawingml/2006/main">
              <a:graphicData uri="http://schemas.openxmlformats.org/drawingml/2006/picture">
                <pic:pic xmlns:pic="http://schemas.openxmlformats.org/drawingml/2006/picture">
                  <pic:nvPicPr>
                    <pic:cNvPr id="405" name="Picture" descr="Graphics%20and%20Supplements/Figure%20S9.png"/>
                    <pic:cNvPicPr>
                      <a:picLocks noChangeAspect="1" noChangeArrowheads="1"/>
                    </pic:cNvPicPr>
                  </pic:nvPicPr>
                  <pic:blipFill>
                    <a:blip r:embed="rId118"/>
                    <a:stretch>
                      <a:fillRect/>
                    </a:stretch>
                  </pic:blipFill>
                  <pic:spPr bwMode="auto">
                    <a:xfrm>
                      <a:off x="0" y="0"/>
                      <a:ext cx="5334000" cy="6095999"/>
                    </a:xfrm>
                    <a:prstGeom prst="rect">
                      <a:avLst/>
                    </a:prstGeom>
                    <a:noFill/>
                    <a:ln w="9525">
                      <a:noFill/>
                      <a:headEnd/>
                      <a:tailEnd/>
                    </a:ln>
                  </pic:spPr>
                </pic:pic>
              </a:graphicData>
            </a:graphic>
          </wp:inline>
        </w:drawing>
      </w:r>
    </w:p>
    <w:p w14:paraId="5B1C77F2" w14:textId="77777777" w:rsidR="008C117A" w:rsidRDefault="00000000">
      <w:pPr>
        <w:pStyle w:val="ImageCaption"/>
      </w:pPr>
      <w:bookmarkStart w:id="312" w:name="fig:MARSSJuvAbunSingleCovars"/>
      <w:bookmarkEnd w:id="312"/>
      <w:r>
        <w:t>Figure 16: Results of the three best single-hydrologic-covariate MARSS models to predict log-transformed Chinook and coho outcomes with Z-scored hydrologic metrics.</w:t>
      </w:r>
    </w:p>
    <w:p w14:paraId="6E326005" w14:textId="77777777" w:rsidR="008C117A" w:rsidRDefault="00000000">
      <w:pPr>
        <w:pStyle w:val="Heading2"/>
      </w:pPr>
      <w:bookmarkStart w:id="313" w:name="Xfe5c88170b1d2c6149553622bc68f5368b94663"/>
      <w:bookmarkEnd w:id="309"/>
      <w:r>
        <w:rPr>
          <w:rStyle w:val="SectionNumber"/>
        </w:rPr>
        <w:t>15.3</w:t>
      </w:r>
      <w:r>
        <w:tab/>
        <w:t>MARSS models of juvenile abundance, two covariates (spawner abundance and one hydrologic)</w:t>
      </w:r>
    </w:p>
    <w:p w14:paraId="1D9A893E" w14:textId="77777777" w:rsidR="008C117A" w:rsidRDefault="00000000">
      <w:pPr>
        <w:pStyle w:val="FirstParagraph"/>
      </w:pPr>
      <w:r>
        <w:t>For purposes of statistical model comparison, we calculated multiple MARSS models (15 for coho and 8 for Chinook) that predicted juvenile abundance for coho and Chinook based on a single Z-scored hydrologic metric and Z-scored parental spawner abundance; thus, coefficients were calculated for both the hydrology and spawner covariates.</w:t>
      </w:r>
    </w:p>
    <w:p w14:paraId="4C8FD8E1" w14:textId="77777777" w:rsidR="008C117A" w:rsidRDefault="00000000">
      <w:pPr>
        <w:pStyle w:val="TableCaption"/>
      </w:pPr>
      <w:bookmarkStart w:id="314" w:name="tab:MARSSFlowAndSpawnCovarTableCoho"/>
      <w:bookmarkEnd w:id="314"/>
      <w:r>
        <w:lastRenderedPageBreak/>
        <w:t>Table 19: Characteristics of MARSS models of coho smolt abundance using one hydrologic metric and Z-scored spawner abundance as the two covariates in each model.</w:t>
      </w:r>
    </w:p>
    <w:tbl>
      <w:tblPr>
        <w:tblStyle w:val="Table"/>
        <w:tblW w:w="0" w:type="auto"/>
        <w:jc w:val="center"/>
        <w:tblLayout w:type="fixed"/>
        <w:tblLook w:val="0420" w:firstRow="1" w:lastRow="0" w:firstColumn="0" w:lastColumn="0" w:noHBand="0" w:noVBand="1"/>
      </w:tblPr>
      <w:tblGrid>
        <w:gridCol w:w="3600"/>
        <w:gridCol w:w="1080"/>
        <w:gridCol w:w="1440"/>
        <w:gridCol w:w="1440"/>
        <w:gridCol w:w="1080"/>
      </w:tblGrid>
      <w:tr w:rsidR="008C117A" w14:paraId="26F84059"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8002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Covariate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FC6FF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AICc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5F85C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Hydro Coef.</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9D29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Spawner Coef.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4BCCA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 / Sp.</w:t>
            </w:r>
          </w:p>
        </w:tc>
      </w:tr>
      <w:tr w:rsidR="008C117A" w14:paraId="19A6194E" w14:textId="77777777" w:rsidTr="008C117A">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96A0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5644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32.11</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4306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11BE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87A3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8C117A" w14:paraId="4171BB46"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5801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F68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0179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57B7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EFB0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r>
      <w:tr w:rsidR="008C117A" w14:paraId="1A9D94C9"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A43F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D7AB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AD7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7CC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35B9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w:t>
            </w:r>
          </w:p>
        </w:tc>
      </w:tr>
      <w:tr w:rsidR="008C117A" w14:paraId="50486D99"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1B03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14B7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85A1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4D9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DE07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w:t>
            </w:r>
          </w:p>
        </w:tc>
      </w:tr>
      <w:tr w:rsidR="008C117A" w14:paraId="73E09425"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16D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249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F71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4E23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6E94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8C117A" w14:paraId="19720B71"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04E9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4007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3FBD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0B8D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140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w:t>
            </w:r>
          </w:p>
        </w:tc>
      </w:tr>
      <w:tr w:rsidR="008C117A" w14:paraId="7664ABC2"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DA01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3EC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82EF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DE76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282E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w:t>
            </w:r>
          </w:p>
        </w:tc>
      </w:tr>
      <w:tr w:rsidR="008C117A" w14:paraId="14A5A693"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E3B7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D411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6F3E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8025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EB57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8C117A" w14:paraId="3C311A13"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41C4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DEF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9C43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9548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BF9F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8C117A" w14:paraId="22DD06F4"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21E4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129D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E197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371D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4661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w:t>
            </w:r>
          </w:p>
        </w:tc>
      </w:tr>
      <w:tr w:rsidR="008C117A" w14:paraId="79A58B99"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0718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FBB9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CFD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E649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D03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8C117A" w14:paraId="42CCFB94"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96BE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CAE5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844E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70AF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D359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8C117A" w14:paraId="7A107099"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C38E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0C5F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7AE2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21AE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F54A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8C117A" w14:paraId="77943BDC"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C923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34DA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8016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A833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7C0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w:t>
            </w:r>
          </w:p>
        </w:tc>
      </w:tr>
      <w:tr w:rsidR="008C117A" w14:paraId="044A04D4"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96C1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3BFD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351A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0568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3366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w:t>
            </w:r>
          </w:p>
        </w:tc>
      </w:tr>
      <w:tr w:rsidR="008C117A" w14:paraId="415EEAEC"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7E77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7D81D"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A8B21"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84C7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AB5D8"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6670C395" w14:textId="77777777" w:rsidTr="008C117A">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67363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9733E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AEAB4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EDFA37"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A502FF"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0F0C07E5" w14:textId="77777777" w:rsidR="008C117A" w:rsidRDefault="00000000">
      <w:pPr>
        <w:pStyle w:val="TableCaption"/>
      </w:pPr>
      <w:bookmarkStart w:id="315" w:name="tab:MARSSFlowAndSpawnCovarTableChinook"/>
      <w:bookmarkEnd w:id="315"/>
      <w:r>
        <w:t>Table 20: Characteristics of MARSS models of Chinook juv. abundance using one hydrologic metric and Z-scored spawner abundance as the two covariates in each model.</w:t>
      </w:r>
    </w:p>
    <w:tbl>
      <w:tblPr>
        <w:tblStyle w:val="Table"/>
        <w:tblW w:w="0" w:type="auto"/>
        <w:jc w:val="center"/>
        <w:tblLayout w:type="fixed"/>
        <w:tblLook w:val="0420" w:firstRow="1" w:lastRow="0" w:firstColumn="0" w:lastColumn="0" w:noHBand="0" w:noVBand="1"/>
      </w:tblPr>
      <w:tblGrid>
        <w:gridCol w:w="3600"/>
        <w:gridCol w:w="1080"/>
        <w:gridCol w:w="1440"/>
        <w:gridCol w:w="1440"/>
        <w:gridCol w:w="1080"/>
      </w:tblGrid>
      <w:tr w:rsidR="008C117A" w14:paraId="5D0A4A7D"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978A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Covariate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B1AD5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AICc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534C5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Hydro Coef.</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A4F48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Spawner Coef.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46DFF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HtoS_ratio</w:t>
            </w:r>
          </w:p>
        </w:tc>
      </w:tr>
      <w:tr w:rsidR="008C117A" w14:paraId="21288DBF" w14:textId="77777777" w:rsidTr="008C117A">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875C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A268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36.03</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4287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-0.116</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0B8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475D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r>
      <w:tr w:rsidR="008C117A" w14:paraId="5B707E71"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2A26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DA80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4077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FEBF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BA33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r>
      <w:tr w:rsidR="008C117A" w14:paraId="649CED35"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FA79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E27D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A91D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888F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B529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r>
      <w:tr w:rsidR="008C117A" w14:paraId="4F45197B"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4EF7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42AB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83B3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5CE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4E22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8C117A" w14:paraId="0626B427"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F74A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s1_SP_Tim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BE76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8B9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98DD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4881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w:t>
            </w:r>
          </w:p>
        </w:tc>
      </w:tr>
      <w:tr w:rsidR="008C117A" w14:paraId="3AC850C1"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9FA1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AECA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505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65E0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147B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8C117A" w14:paraId="4937A634"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ED4E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A851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1E2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DA6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A5FB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w:t>
            </w:r>
          </w:p>
        </w:tc>
      </w:tr>
      <w:tr w:rsidR="008C117A" w14:paraId="635FFBB0"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FEC9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40C3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45A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E60B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099F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8C117A" w14:paraId="12FE2D42"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7700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23F6B"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7DB97"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0031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3CEB7"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111EE2F2"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AEA3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8CE8B"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8A707"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C8D30"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1358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7DBC9E60"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517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6510B"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FE1F8"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CD22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784C1"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7588E6F8"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4C6E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F79D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F27D"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86E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BEBB"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4750E9A9"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1AC8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4C1BC"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92B73"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4D909"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6E44B"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699F9A75"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0DF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C833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30F2C"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A19A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6C92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3F458C98"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6AA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A1F1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80163"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9FDBE"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84681"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6408349D"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F72D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68BB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A8F8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0C952"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806C2"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10546630" w14:textId="77777777" w:rsidTr="008C117A">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D759D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9EF2D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D6D222"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484CC0"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B538E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10E0ED5F" w14:textId="7D296D0D" w:rsidR="008C117A" w:rsidRDefault="00000000">
      <w:pPr>
        <w:pStyle w:val="SourceCode"/>
      </w:pPr>
      <w:r>
        <w:rPr>
          <w:rStyle w:val="VerbatimChar"/>
        </w:rPr>
        <w:t xml:space="preserve"> </w:t>
      </w:r>
      <w:r>
        <w:br/>
      </w:r>
    </w:p>
    <w:p w14:paraId="1FFF1641" w14:textId="77777777" w:rsidR="008C117A" w:rsidRDefault="00000000">
      <w:pPr>
        <w:pStyle w:val="CaptionedFigure"/>
      </w:pPr>
      <w:r>
        <w:rPr>
          <w:noProof/>
        </w:rPr>
        <w:lastRenderedPageBreak/>
        <w:drawing>
          <wp:inline distT="0" distB="0" distL="0" distR="0" wp14:anchorId="196E705A" wp14:editId="3CD8E5B7">
            <wp:extent cx="5334000" cy="6095999"/>
            <wp:effectExtent l="0" t="0" r="0" b="0"/>
            <wp:docPr id="411" name="Picture" descr="Figure 17: Results of MARSS to predict log-transformed juvenile abundance for coho and Chinook outcomes with Z-scored hydrologic metrics plus spawner data."/>
            <wp:cNvGraphicFramePr/>
            <a:graphic xmlns:a="http://schemas.openxmlformats.org/drawingml/2006/main">
              <a:graphicData uri="http://schemas.openxmlformats.org/drawingml/2006/picture">
                <pic:pic xmlns:pic="http://schemas.openxmlformats.org/drawingml/2006/picture">
                  <pic:nvPicPr>
                    <pic:cNvPr id="412" name="Picture" descr="Graphics%20and%20Supplements/Figure%20S10.png"/>
                    <pic:cNvPicPr>
                      <a:picLocks noChangeAspect="1" noChangeArrowheads="1"/>
                    </pic:cNvPicPr>
                  </pic:nvPicPr>
                  <pic:blipFill>
                    <a:blip r:embed="rId119"/>
                    <a:stretch>
                      <a:fillRect/>
                    </a:stretch>
                  </pic:blipFill>
                  <pic:spPr bwMode="auto">
                    <a:xfrm>
                      <a:off x="0" y="0"/>
                      <a:ext cx="5334000" cy="6095999"/>
                    </a:xfrm>
                    <a:prstGeom prst="rect">
                      <a:avLst/>
                    </a:prstGeom>
                    <a:noFill/>
                    <a:ln w="9525">
                      <a:noFill/>
                      <a:headEnd/>
                      <a:tailEnd/>
                    </a:ln>
                  </pic:spPr>
                </pic:pic>
              </a:graphicData>
            </a:graphic>
          </wp:inline>
        </w:drawing>
      </w:r>
    </w:p>
    <w:p w14:paraId="18056CB2" w14:textId="77777777" w:rsidR="008C117A" w:rsidRDefault="00000000">
      <w:pPr>
        <w:pStyle w:val="ImageCaption"/>
      </w:pPr>
      <w:bookmarkStart w:id="316" w:name="fig:MARSSHydroPlusSpawn"/>
      <w:bookmarkEnd w:id="316"/>
      <w:r>
        <w:t>Figure 17: Results of MARSS to predict log-transformed juvenile abundance for coho and Chinook outcomes with Z-scored hydrologic metrics plus spawner data.</w:t>
      </w:r>
    </w:p>
    <w:p w14:paraId="23279B2B" w14:textId="77777777" w:rsidR="008C117A" w:rsidRDefault="00000000">
      <w:pPr>
        <w:pStyle w:val="Heading1"/>
      </w:pPr>
      <w:bookmarkStart w:id="317" w:name="references-1"/>
      <w:bookmarkEnd w:id="304"/>
      <w:bookmarkEnd w:id="313"/>
      <w:r>
        <w:rPr>
          <w:rStyle w:val="SectionNumber"/>
        </w:rPr>
        <w:t>16</w:t>
      </w:r>
      <w:r>
        <w:tab/>
        <w:t>References</w:t>
      </w:r>
      <w:bookmarkEnd w:id="317"/>
    </w:p>
    <w:sectPr w:rsidR="008C117A">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 w:author="Leland Scantlebury" w:date="2025-06-09T22:37:00Z" w:initials="LS">
    <w:p w14:paraId="7465337D" w14:textId="77777777" w:rsidR="00F72A14" w:rsidRDefault="00F72A14" w:rsidP="00F72A14">
      <w:pPr>
        <w:pStyle w:val="CommentText"/>
      </w:pPr>
      <w:r>
        <w:rPr>
          <w:rStyle w:val="CommentReference"/>
        </w:rPr>
        <w:annotationRef/>
      </w:r>
      <w:r>
        <w:t>You already have a sentence near the end of section 1.1 that mentions top-down. Why not just explain the distinction there? I feel a bit like you’re repeating yourself here, although I get there’s more context here.</w:t>
      </w:r>
    </w:p>
  </w:comment>
  <w:comment w:id="25" w:author="Leland Scantlebury" w:date="2025-06-09T22:40:00Z" w:initials="LS">
    <w:p w14:paraId="1B1A6A59" w14:textId="77777777" w:rsidR="00F72A14" w:rsidRDefault="00F72A14" w:rsidP="00F72A14">
      <w:pPr>
        <w:pStyle w:val="CommentText"/>
      </w:pPr>
      <w:r>
        <w:rPr>
          <w:rStyle w:val="CommentReference"/>
        </w:rPr>
        <w:annotationRef/>
      </w:r>
      <w:r>
        <w:t>I’m not sure I’m sold this section is important. I feel like this whole thing is pretty summed up previously: it’s not just flow.</w:t>
      </w:r>
    </w:p>
  </w:comment>
  <w:comment w:id="27" w:author="Leland Scantlebury" w:date="2025-06-09T22:31:00Z" w:initials="LS">
    <w:p w14:paraId="39A39264" w14:textId="50358DBB" w:rsidR="008F135E" w:rsidRDefault="008F135E" w:rsidP="008F135E">
      <w:pPr>
        <w:pStyle w:val="CommentText"/>
      </w:pPr>
      <w:r>
        <w:rPr>
          <w:rStyle w:val="CommentReference"/>
        </w:rPr>
        <w:annotationRef/>
      </w:r>
      <w:r>
        <w:t>Variable (noun): an element, feature, or factor that is liable to vary or change</w:t>
      </w:r>
      <w:r>
        <w:br/>
      </w:r>
      <w:r>
        <w:br/>
        <w:t>Is it a master variable or a master constant?? Am I too much of a programmer for this one? Maybe a “master function”?</w:t>
      </w:r>
    </w:p>
  </w:comment>
  <w:comment w:id="30" w:author="Leland Scantlebury" w:date="2025-06-09T22:43:00Z" w:initials="LS">
    <w:p w14:paraId="60637538" w14:textId="77777777" w:rsidR="00F72A14" w:rsidRDefault="00F72A14" w:rsidP="00F72A14">
      <w:pPr>
        <w:pStyle w:val="CommentText"/>
      </w:pPr>
      <w:r>
        <w:rPr>
          <w:rStyle w:val="CommentReference"/>
        </w:rPr>
        <w:annotationRef/>
      </w:r>
      <w:r>
        <w:t>I can see my house from here!</w:t>
      </w:r>
    </w:p>
  </w:comment>
  <w:comment w:id="33" w:author="Leland Scantlebury" w:date="2025-06-09T22:46:00Z" w:initials="LS">
    <w:p w14:paraId="589636F5" w14:textId="77777777" w:rsidR="00F72A14" w:rsidRDefault="00F72A14" w:rsidP="00F72A14">
      <w:pPr>
        <w:pStyle w:val="CommentText"/>
      </w:pPr>
      <w:r>
        <w:rPr>
          <w:rStyle w:val="CommentReference"/>
        </w:rPr>
        <w:annotationRef/>
      </w:r>
      <w:r>
        <w:t>Wouldn’t it be cool if this figure and the above list were combined to be a giant table??? Wow!</w:t>
      </w:r>
    </w:p>
  </w:comment>
  <w:comment w:id="34" w:author="Leland Scantlebury" w:date="2025-06-09T22:51:00Z" w:initials="LS">
    <w:p w14:paraId="3A5D9A46" w14:textId="77777777" w:rsidR="00E237B4" w:rsidRDefault="00E237B4" w:rsidP="00E237B4">
      <w:pPr>
        <w:pStyle w:val="CommentText"/>
      </w:pPr>
      <w:r>
        <w:rPr>
          <w:rStyle w:val="CommentReference"/>
        </w:rPr>
        <w:annotationRef/>
      </w:r>
      <w:r>
        <w:t>Omg this co-author is sooooo annoying</w:t>
      </w:r>
    </w:p>
  </w:comment>
  <w:comment w:id="36" w:author="Leland Scantlebury" w:date="2025-06-09T22:50:00Z" w:initials="LS">
    <w:p w14:paraId="13D2F46A" w14:textId="1CC126E0" w:rsidR="00E237B4" w:rsidRDefault="00E237B4" w:rsidP="00E237B4">
      <w:pPr>
        <w:pStyle w:val="CommentText"/>
      </w:pPr>
      <w:r>
        <w:rPr>
          <w:rStyle w:val="CommentReference"/>
        </w:rPr>
        <w:annotationRef/>
      </w:r>
      <w:r>
        <w:t>This paragraph reads like a big change in tone to me - it’s jarring to suddenly go to the First we… then we…</w:t>
      </w:r>
    </w:p>
  </w:comment>
  <w:comment w:id="41" w:author="Leland Scantlebury" w:date="2025-06-09T22:52:00Z" w:initials="LS">
    <w:p w14:paraId="43457CAF" w14:textId="77777777" w:rsidR="00E237B4" w:rsidRDefault="00E237B4" w:rsidP="00E237B4">
      <w:pPr>
        <w:pStyle w:val="CommentText"/>
      </w:pPr>
      <w:r>
        <w:rPr>
          <w:rStyle w:val="CommentReference"/>
        </w:rPr>
        <w:annotationRef/>
      </w:r>
      <w:r>
        <w:t>Is there a counter example? Is there a flow metric that has no interpretation or ecological function?</w:t>
      </w:r>
    </w:p>
  </w:comment>
  <w:comment w:id="51" w:author="Leland Scantlebury" w:date="2025-06-13T13:01:00Z" w:initials="LS">
    <w:p w14:paraId="47F586F9" w14:textId="77777777" w:rsidR="000570CE" w:rsidRDefault="000570CE" w:rsidP="000570CE">
      <w:pPr>
        <w:pStyle w:val="CommentText"/>
      </w:pPr>
      <w:r>
        <w:rPr>
          <w:rStyle w:val="CommentReference"/>
        </w:rPr>
        <w:annotationRef/>
      </w:r>
      <w:r>
        <w:t>You’re verbing a noun!</w:t>
      </w:r>
    </w:p>
  </w:comment>
  <w:comment w:id="52" w:author="Leland Scantlebury" w:date="2025-06-13T13:02:00Z" w:initials="LS">
    <w:p w14:paraId="6C921FAD" w14:textId="77777777" w:rsidR="000570CE" w:rsidRDefault="000570CE" w:rsidP="000570CE">
      <w:pPr>
        <w:pStyle w:val="CommentText"/>
      </w:pPr>
      <w:r>
        <w:rPr>
          <w:rStyle w:val="CommentReference"/>
        </w:rPr>
        <w:annotationRef/>
      </w:r>
      <w:r>
        <w:t>I’m going through and making sure you’re using z-score as a noun</w:t>
      </w:r>
    </w:p>
  </w:comment>
  <w:comment w:id="77" w:author="Leland Scantlebury" w:date="2025-06-13T13:09:00Z" w:initials="LS">
    <w:p w14:paraId="04738A29" w14:textId="77777777" w:rsidR="000570CE" w:rsidRDefault="000570CE" w:rsidP="000570CE">
      <w:pPr>
        <w:pStyle w:val="CommentText"/>
      </w:pPr>
      <w:r>
        <w:rPr>
          <w:rStyle w:val="CommentReference"/>
        </w:rPr>
        <w:annotationRef/>
      </w:r>
      <w:r>
        <w:t>I’m not entirely clear what you mean by “function” here, or maybe I’m not clear what you mean by “output”</w:t>
      </w:r>
    </w:p>
  </w:comment>
  <w:comment w:id="93" w:author="Leland Scantlebury" w:date="2025-06-13T13:39:00Z" w:initials="LS">
    <w:p w14:paraId="5C8C46E9" w14:textId="77777777" w:rsidR="000570CE" w:rsidRDefault="000570CE" w:rsidP="000570CE">
      <w:pPr>
        <w:pStyle w:val="CommentText"/>
      </w:pPr>
      <w:r>
        <w:rPr>
          <w:rStyle w:val="CommentReference"/>
        </w:rPr>
        <w:annotationRef/>
      </w:r>
      <w:r>
        <w:t>I think it could be worth it to replace variable names on the left with short descriptions. It’s nearly impossible to get anything out of this figure on its own otherwise.</w:t>
      </w:r>
    </w:p>
  </w:comment>
  <w:comment w:id="96" w:author="Leland Scantlebury" w:date="2025-06-13T13:41:00Z" w:initials="LS">
    <w:p w14:paraId="55B5E3A7" w14:textId="77777777" w:rsidR="000570CE" w:rsidRDefault="000570CE" w:rsidP="000570CE">
      <w:pPr>
        <w:pStyle w:val="CommentText"/>
      </w:pPr>
      <w:r>
        <w:rPr>
          <w:rStyle w:val="CommentReference"/>
        </w:rPr>
        <w:annotationRef/>
      </w:r>
      <w:r>
        <w:t>Maybe “less interpretable output”?</w:t>
      </w:r>
    </w:p>
  </w:comment>
  <w:comment w:id="99" w:author="Leland Scantlebury" w:date="2025-06-13T14:19:00Z" w:initials="LS">
    <w:p w14:paraId="50518C52" w14:textId="77777777" w:rsidR="000570CE" w:rsidRDefault="000570CE" w:rsidP="000570CE">
      <w:pPr>
        <w:pStyle w:val="CommentText"/>
      </w:pPr>
      <w:r>
        <w:rPr>
          <w:rStyle w:val="CommentReference"/>
        </w:rPr>
        <w:annotationRef/>
      </w:r>
      <w:r>
        <w:t>I’m not sure I entirely follow why the paper has to end in one final model. Why not show full results for both? I’d like to see the equivalent of Figure 7 for MARSS</w:t>
      </w:r>
    </w:p>
  </w:comment>
  <w:comment w:id="101" w:author="Leland Scantlebury" w:date="2025-06-13T14:14:00Z" w:initials="LS">
    <w:p w14:paraId="6ECB12D4" w14:textId="5348979E" w:rsidR="000570CE" w:rsidRDefault="000570CE" w:rsidP="000570CE">
      <w:pPr>
        <w:pStyle w:val="CommentText"/>
      </w:pPr>
      <w:r>
        <w:rPr>
          <w:rStyle w:val="CommentReference"/>
        </w:rPr>
        <w:annotationRef/>
      </w:r>
      <w:r>
        <w:t>I imagine you wanted to avoid overcomplicating these (lovely) figures, but I feel like they’re very hard for me to get anything out of without proper legends explaining what all the lines mean.</w:t>
      </w:r>
      <w:r>
        <w:br/>
      </w:r>
    </w:p>
  </w:comment>
  <w:comment w:id="102" w:author="Leland Scantlebury" w:date="2025-06-13T14:32:00Z" w:initials="LS">
    <w:p w14:paraId="5BC387A7" w14:textId="77777777" w:rsidR="00835AEA" w:rsidRDefault="00835AEA" w:rsidP="00835AEA">
      <w:pPr>
        <w:pStyle w:val="CommentText"/>
      </w:pPr>
      <w:r>
        <w:rPr>
          <w:rStyle w:val="CommentReference"/>
        </w:rPr>
        <w:annotationRef/>
      </w:r>
      <w:r>
        <w:t>I see now that you do have a lot of this in the supplement. I’m tempted to say you hid too much down in there. We’ll see what other coauthors say.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465337D" w15:done="0"/>
  <w15:commentEx w15:paraId="1B1A6A59" w15:done="0"/>
  <w15:commentEx w15:paraId="39A39264" w15:done="0"/>
  <w15:commentEx w15:paraId="60637538" w15:done="0"/>
  <w15:commentEx w15:paraId="589636F5" w15:done="0"/>
  <w15:commentEx w15:paraId="3A5D9A46" w15:paraIdParent="589636F5" w15:done="0"/>
  <w15:commentEx w15:paraId="13D2F46A" w15:done="0"/>
  <w15:commentEx w15:paraId="43457CAF" w15:done="0"/>
  <w15:commentEx w15:paraId="47F586F9" w15:done="0"/>
  <w15:commentEx w15:paraId="6C921FAD" w15:paraIdParent="47F586F9" w15:done="0"/>
  <w15:commentEx w15:paraId="04738A29" w15:done="0"/>
  <w15:commentEx w15:paraId="5C8C46E9" w15:done="0"/>
  <w15:commentEx w15:paraId="55B5E3A7" w15:done="0"/>
  <w15:commentEx w15:paraId="50518C52" w15:done="0"/>
  <w15:commentEx w15:paraId="6ECB12D4" w15:done="0"/>
  <w15:commentEx w15:paraId="5BC387A7" w15:paraIdParent="6ECB12D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CE55B2E" w16cex:dateUtc="2025-06-10T05:37:00Z"/>
  <w16cex:commentExtensible w16cex:durableId="5EB36F15" w16cex:dateUtc="2025-06-10T05:40:00Z"/>
  <w16cex:commentExtensible w16cex:durableId="7019AF84" w16cex:dateUtc="2025-06-10T05:31:00Z"/>
  <w16cex:commentExtensible w16cex:durableId="364F9471" w16cex:dateUtc="2025-06-10T05:43:00Z"/>
  <w16cex:commentExtensible w16cex:durableId="14B01164" w16cex:dateUtc="2025-06-10T05:46:00Z"/>
  <w16cex:commentExtensible w16cex:durableId="06B22F03" w16cex:dateUtc="2025-06-10T05:51:00Z"/>
  <w16cex:commentExtensible w16cex:durableId="76B84639" w16cex:dateUtc="2025-06-10T05:50:00Z"/>
  <w16cex:commentExtensible w16cex:durableId="36389EDB" w16cex:dateUtc="2025-06-10T05:52:00Z"/>
  <w16cex:commentExtensible w16cex:durableId="524D9D56" w16cex:dateUtc="2025-06-13T20:01:00Z"/>
  <w16cex:commentExtensible w16cex:durableId="568FA1F1" w16cex:dateUtc="2025-06-13T20:02:00Z"/>
  <w16cex:commentExtensible w16cex:durableId="31BD600A" w16cex:dateUtc="2025-06-13T20:09:00Z"/>
  <w16cex:commentExtensible w16cex:durableId="023B56A1" w16cex:dateUtc="2025-06-13T20:39:00Z"/>
  <w16cex:commentExtensible w16cex:durableId="7398BBED" w16cex:dateUtc="2025-06-13T20:41:00Z"/>
  <w16cex:commentExtensible w16cex:durableId="25DDAC56" w16cex:dateUtc="2025-06-13T21:19:00Z"/>
  <w16cex:commentExtensible w16cex:durableId="5A054A79" w16cex:dateUtc="2025-06-13T21:14:00Z"/>
  <w16cex:commentExtensible w16cex:durableId="1E7C818F" w16cex:dateUtc="2025-06-13T2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465337D" w16cid:durableId="0CE55B2E"/>
  <w16cid:commentId w16cid:paraId="1B1A6A59" w16cid:durableId="5EB36F15"/>
  <w16cid:commentId w16cid:paraId="39A39264" w16cid:durableId="7019AF84"/>
  <w16cid:commentId w16cid:paraId="60637538" w16cid:durableId="364F9471"/>
  <w16cid:commentId w16cid:paraId="589636F5" w16cid:durableId="14B01164"/>
  <w16cid:commentId w16cid:paraId="3A5D9A46" w16cid:durableId="06B22F03"/>
  <w16cid:commentId w16cid:paraId="13D2F46A" w16cid:durableId="76B84639"/>
  <w16cid:commentId w16cid:paraId="43457CAF" w16cid:durableId="36389EDB"/>
  <w16cid:commentId w16cid:paraId="47F586F9" w16cid:durableId="524D9D56"/>
  <w16cid:commentId w16cid:paraId="6C921FAD" w16cid:durableId="568FA1F1"/>
  <w16cid:commentId w16cid:paraId="04738A29" w16cid:durableId="31BD600A"/>
  <w16cid:commentId w16cid:paraId="5C8C46E9" w16cid:durableId="023B56A1"/>
  <w16cid:commentId w16cid:paraId="55B5E3A7" w16cid:durableId="7398BBED"/>
  <w16cid:commentId w16cid:paraId="50518C52" w16cid:durableId="25DDAC56"/>
  <w16cid:commentId w16cid:paraId="6ECB12D4" w16cid:durableId="5A054A79"/>
  <w16cid:commentId w16cid:paraId="5BC387A7" w16cid:durableId="1E7C818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FE4343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0D5E281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E4E26E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D276A29A"/>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00A99413"/>
    <w:multiLevelType w:val="multilevel"/>
    <w:tmpl w:val="C50ACC00"/>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5" w15:restartNumberingAfterBreak="0">
    <w:nsid w:val="00A99414"/>
    <w:multiLevelType w:val="multilevel"/>
    <w:tmpl w:val="03FE78E2"/>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16cid:durableId="170532028">
    <w:abstractNumId w:val="0"/>
  </w:num>
  <w:num w:numId="2" w16cid:durableId="10432110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09772035">
    <w:abstractNumId w:val="1"/>
  </w:num>
  <w:num w:numId="4" w16cid:durableId="8725007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6805477">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6" w16cid:durableId="13621223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9896603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 w16cid:durableId="311645294">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 w16cid:durableId="149102367">
    <w:abstractNumId w:val="1"/>
  </w:num>
  <w:num w:numId="10" w16cid:durableId="48274194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eland Scantlebury">
    <w15:presenceInfo w15:providerId="AD" w15:userId="S::lelands@sspa.com::032f9106-5938-4591-ae19-3d6254f086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8C117A"/>
    <w:rsid w:val="000570CE"/>
    <w:rsid w:val="001D36ED"/>
    <w:rsid w:val="003F51BD"/>
    <w:rsid w:val="00541CE3"/>
    <w:rsid w:val="005742D5"/>
    <w:rsid w:val="0081479E"/>
    <w:rsid w:val="00835AEA"/>
    <w:rsid w:val="008C117A"/>
    <w:rsid w:val="008F135E"/>
    <w:rsid w:val="009E68A9"/>
    <w:rsid w:val="00D65580"/>
    <w:rsid w:val="00E237B4"/>
    <w:rsid w:val="00E32B40"/>
    <w:rsid w:val="00F72A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F2B77"/>
  <w15:docId w15:val="{BA5448A9-6397-4135-8E26-F57A8BE01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Revision">
    <w:name w:val="Revision"/>
    <w:hidden/>
    <w:rsid w:val="003F51BD"/>
    <w:pPr>
      <w:spacing w:after="0"/>
    </w:pPr>
  </w:style>
  <w:style w:type="character" w:styleId="CommentReference">
    <w:name w:val="annotation reference"/>
    <w:basedOn w:val="DefaultParagraphFont"/>
    <w:rsid w:val="008F135E"/>
    <w:rPr>
      <w:sz w:val="16"/>
      <w:szCs w:val="16"/>
    </w:rPr>
  </w:style>
  <w:style w:type="paragraph" w:styleId="CommentText">
    <w:name w:val="annotation text"/>
    <w:basedOn w:val="Normal"/>
    <w:link w:val="CommentTextChar"/>
    <w:rsid w:val="008F135E"/>
    <w:rPr>
      <w:sz w:val="20"/>
      <w:szCs w:val="20"/>
    </w:rPr>
  </w:style>
  <w:style w:type="character" w:customStyle="1" w:styleId="CommentTextChar">
    <w:name w:val="Comment Text Char"/>
    <w:basedOn w:val="DefaultParagraphFont"/>
    <w:link w:val="CommentText"/>
    <w:rsid w:val="008F135E"/>
    <w:rPr>
      <w:sz w:val="20"/>
      <w:szCs w:val="20"/>
    </w:rPr>
  </w:style>
  <w:style w:type="paragraph" w:styleId="CommentSubject">
    <w:name w:val="annotation subject"/>
    <w:basedOn w:val="CommentText"/>
    <w:next w:val="CommentText"/>
    <w:link w:val="CommentSubjectChar"/>
    <w:rsid w:val="008F135E"/>
    <w:rPr>
      <w:b/>
      <w:bCs/>
    </w:rPr>
  </w:style>
  <w:style w:type="character" w:customStyle="1" w:styleId="CommentSubjectChar">
    <w:name w:val="Comment Subject Char"/>
    <w:basedOn w:val="CommentTextChar"/>
    <w:link w:val="CommentSubject"/>
    <w:rsid w:val="008F135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eco.1396" TargetMode="External"/><Relationship Id="rId117" Type="http://schemas.openxmlformats.org/officeDocument/2006/relationships/image" Target="media/image15.png"/><Relationship Id="rId21" Type="http://schemas.openxmlformats.org/officeDocument/2006/relationships/hyperlink" Target="https://doi.org/10.1525/9780520953451" TargetMode="External"/><Relationship Id="rId42" Type="http://schemas.openxmlformats.org/officeDocument/2006/relationships/hyperlink" Target="https://doi.org/10.18637/jss.v033.i01" TargetMode="External"/><Relationship Id="rId47" Type="http://schemas.openxmlformats.org/officeDocument/2006/relationships/hyperlink" Target="https://doi.org/10.1002/ecs2.4660" TargetMode="External"/><Relationship Id="rId63" Type="http://schemas.openxmlformats.org/officeDocument/2006/relationships/hyperlink" Target="https://doi.org/10.1111/fwb.13062" TargetMode="External"/><Relationship Id="rId68" Type="http://schemas.openxmlformats.org/officeDocument/2006/relationships/hyperlink" Target="https://doi.org/10.1002/rra.1120" TargetMode="External"/><Relationship Id="rId84" Type="http://schemas.openxmlformats.org/officeDocument/2006/relationships/hyperlink" Target="https://doi.org/10.1111/j.1365-2427.2008.01987.x" TargetMode="External"/><Relationship Id="rId89" Type="http://schemas.openxmlformats.org/officeDocument/2006/relationships/hyperlink" Target="https://doi.org/10.1890/14-2003.1" TargetMode="External"/><Relationship Id="rId112" Type="http://schemas.openxmlformats.org/officeDocument/2006/relationships/image" Target="media/image10.png"/><Relationship Id="rId16" Type="http://schemas.openxmlformats.org/officeDocument/2006/relationships/hyperlink" Target="https://doi.org/10.1016/j.ecolmodel.2021.109604" TargetMode="External"/><Relationship Id="rId107" Type="http://schemas.openxmlformats.org/officeDocument/2006/relationships/hyperlink" Target="https://doi.org/10.1016/j.ecoleng.2020.106102" TargetMode="External"/><Relationship Id="rId11" Type="http://schemas.openxmlformats.org/officeDocument/2006/relationships/image" Target="media/image3.png"/><Relationship Id="rId32" Type="http://schemas.openxmlformats.org/officeDocument/2006/relationships/hyperlink" Target="https://doi.org/10.1002/rra.3001" TargetMode="External"/><Relationship Id="rId37" Type="http://schemas.openxmlformats.org/officeDocument/2006/relationships/hyperlink" Target="https://doi.org/10.1016/j.ecohyd.2016.12.002" TargetMode="External"/><Relationship Id="rId53" Type="http://schemas.openxmlformats.org/officeDocument/2006/relationships/hyperlink" Target="https://doi.org/10.1007/978-1-4614-7138-7" TargetMode="External"/><Relationship Id="rId58" Type="http://schemas.openxmlformats.org/officeDocument/2006/relationships/hyperlink" Target="https://doi.org/10.1111/fwb.12324" TargetMode="External"/><Relationship Id="rId74" Type="http://schemas.openxmlformats.org/officeDocument/2006/relationships/hyperlink" Target="https://doi.org/10.1098/rspl.1895.0041" TargetMode="External"/><Relationship Id="rId79" Type="http://schemas.openxmlformats.org/officeDocument/2006/relationships/hyperlink" Target="https://doi.org/10.1371/journal.pone.0098392" TargetMode="External"/><Relationship Id="rId102" Type="http://schemas.openxmlformats.org/officeDocument/2006/relationships/hyperlink" Target="https://doi.org/10.1111/faf.12850" TargetMode="External"/><Relationship Id="rId5" Type="http://schemas.openxmlformats.org/officeDocument/2006/relationships/comments" Target="comments.xml"/><Relationship Id="rId90" Type="http://schemas.openxmlformats.org/officeDocument/2006/relationships/hyperlink" Target="https://doi.org/10.1111/fme.12432" TargetMode="External"/><Relationship Id="rId95" Type="http://schemas.openxmlformats.org/officeDocument/2006/relationships/hyperlink" Target="https://www.jstor.org/stable/1600079" TargetMode="External"/><Relationship Id="rId22" Type="http://schemas.openxmlformats.org/officeDocument/2006/relationships/hyperlink" Target="https://doi.org/10.1002/rra.2831" TargetMode="External"/><Relationship Id="rId27" Type="http://schemas.openxmlformats.org/officeDocument/2006/relationships/hyperlink" Target="https://doi.org/10.1007/s11160-016-9432-3" TargetMode="External"/><Relationship Id="rId43" Type="http://schemas.openxmlformats.org/officeDocument/2006/relationships/hyperlink" Target="https://doi.org/10.1016/j.ecohyd.2019.07.003" TargetMode="External"/><Relationship Id="rId48" Type="http://schemas.openxmlformats.org/officeDocument/2006/relationships/hyperlink" Target="https://doi.org/10.1016/j.quaint.2015.02.032" TargetMode="External"/><Relationship Id="rId64" Type="http://schemas.openxmlformats.org/officeDocument/2006/relationships/hyperlink" Target="https://doi.org/10.1890/14-0247.1" TargetMode="External"/><Relationship Id="rId69" Type="http://schemas.openxmlformats.org/officeDocument/2006/relationships/hyperlink" Target="https://doi.org/10.1002/rra.933" TargetMode="External"/><Relationship Id="rId113" Type="http://schemas.openxmlformats.org/officeDocument/2006/relationships/image" Target="media/image11.png"/><Relationship Id="rId118" Type="http://schemas.openxmlformats.org/officeDocument/2006/relationships/image" Target="media/image16.png"/><Relationship Id="rId80" Type="http://schemas.openxmlformats.org/officeDocument/2006/relationships/hyperlink" Target="https://doi.org/10.1002/bjs.10895" TargetMode="External"/><Relationship Id="rId85" Type="http://schemas.openxmlformats.org/officeDocument/2006/relationships/hyperlink" Target="https://doi.org/10.1890/1540-9295(2005)003%5b0038:RAPAEI%5d2.0.CO;2" TargetMode="External"/><Relationship Id="rId12" Type="http://schemas.openxmlformats.org/officeDocument/2006/relationships/image" Target="media/image4.png"/><Relationship Id="rId17" Type="http://schemas.openxmlformats.org/officeDocument/2006/relationships/hyperlink" Target="https://doi.org/10.1890/130134" TargetMode="External"/><Relationship Id="rId33" Type="http://schemas.openxmlformats.org/officeDocument/2006/relationships/hyperlink" Target="https://doi.org/10.1007/s00267-002-2737-0" TargetMode="External"/><Relationship Id="rId38" Type="http://schemas.openxmlformats.org/officeDocument/2006/relationships/hyperlink" Target="https://doi.org/10.1111/1752-1688.12845" TargetMode="External"/><Relationship Id="rId59" Type="http://schemas.openxmlformats.org/officeDocument/2006/relationships/hyperlink" Target="https://doi.org/10.1002/rra.1274" TargetMode="External"/><Relationship Id="rId103" Type="http://schemas.openxmlformats.org/officeDocument/2006/relationships/hyperlink" Target="https://doi.org/10.1007/s00267-017-0981-6" TargetMode="External"/><Relationship Id="rId108" Type="http://schemas.openxmlformats.org/officeDocument/2006/relationships/hyperlink" Target="https://doi.org/10.1093/biosci/biv102" TargetMode="External"/><Relationship Id="rId54" Type="http://schemas.openxmlformats.org/officeDocument/2006/relationships/hyperlink" Target="https://doi.org/10.1002/ecs2.2618" TargetMode="External"/><Relationship Id="rId70" Type="http://schemas.openxmlformats.org/officeDocument/2006/relationships/hyperlink" Target="https://doi.org/10.1002/rra.2709" TargetMode="External"/><Relationship Id="rId75" Type="http://schemas.openxmlformats.org/officeDocument/2006/relationships/hyperlink" Target="https://doi.org/10.3389/fenvs.2021.790667" TargetMode="External"/><Relationship Id="rId91" Type="http://schemas.openxmlformats.org/officeDocument/2006/relationships/hyperlink" Target="https://doi.org/10.1007/s00267-012-9864-z" TargetMode="External"/><Relationship Id="rId96" Type="http://schemas.openxmlformats.org/officeDocument/2006/relationships/hyperlink" Target="https://doi.org/10.1016/j.scitotenv.2017.07.138" TargetMode="External"/><Relationship Id="rId1" Type="http://schemas.openxmlformats.org/officeDocument/2006/relationships/numbering" Target="numbering.xml"/><Relationship Id="rId6" Type="http://schemas.microsoft.com/office/2011/relationships/commentsExtended" Target="commentsExtended.xml"/><Relationship Id="rId23" Type="http://schemas.openxmlformats.org/officeDocument/2006/relationships/hyperlink" Target="https://doi.org/10.1002/eco.1379" TargetMode="External"/><Relationship Id="rId28" Type="http://schemas.openxmlformats.org/officeDocument/2006/relationships/hyperlink" Target="https://doi.org/10.1016/j.scitotenv.2021.149721" TargetMode="External"/><Relationship Id="rId49" Type="http://schemas.openxmlformats.org/officeDocument/2006/relationships/hyperlink" Target="https://doi.org/10.1111/fwb.13270" TargetMode="External"/><Relationship Id="rId114" Type="http://schemas.openxmlformats.org/officeDocument/2006/relationships/image" Target="media/image12.png"/><Relationship Id="rId119" Type="http://schemas.openxmlformats.org/officeDocument/2006/relationships/image" Target="media/image17.png"/><Relationship Id="rId44" Type="http://schemas.openxmlformats.org/officeDocument/2006/relationships/hyperlink" Target="https://doi.org/10.1002/eco.1354" TargetMode="External"/><Relationship Id="rId60" Type="http://schemas.openxmlformats.org/officeDocument/2006/relationships/hyperlink" Target="https://doi.org/10.1029/2020WR028496" TargetMode="External"/><Relationship Id="rId65" Type="http://schemas.openxmlformats.org/officeDocument/2006/relationships/hyperlink" Target="https://doi.org/10.1007/s00267-013-0055-3" TargetMode="External"/><Relationship Id="rId81" Type="http://schemas.openxmlformats.org/officeDocument/2006/relationships/hyperlink" Target="https://doi.org/10.1016/j.ecolmodel.2005.10.003" TargetMode="External"/><Relationship Id="rId86" Type="http://schemas.openxmlformats.org/officeDocument/2006/relationships/hyperlink" Target="https://doi.org/10.1577/T01-126"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doi.org/10.1016/j.ecohyd.2017.01.002" TargetMode="External"/><Relationship Id="rId39" Type="http://schemas.openxmlformats.org/officeDocument/2006/relationships/hyperlink" Target="https://doi.org/10.1111/j.1600-0587.2012.07348.x" TargetMode="External"/><Relationship Id="rId109" Type="http://schemas.openxmlformats.org/officeDocument/2006/relationships/hyperlink" Target="https://doi.org/10.1002/rra.3575" TargetMode="External"/><Relationship Id="rId34" Type="http://schemas.openxmlformats.org/officeDocument/2006/relationships/hyperlink" Target="https://doi.org/10.1139/f75-086" TargetMode="External"/><Relationship Id="rId50" Type="http://schemas.openxmlformats.org/officeDocument/2006/relationships/hyperlink" Target="https://doi.org/10.1016/j.ecolmodel.2013.11.007" TargetMode="External"/><Relationship Id="rId55" Type="http://schemas.openxmlformats.org/officeDocument/2006/relationships/hyperlink" Target="https://doi.org/10.1127/fal/2018/1177" TargetMode="External"/><Relationship Id="rId76" Type="http://schemas.openxmlformats.org/officeDocument/2006/relationships/hyperlink" Target="https://doi.org/10.1016/j.jenvman.2016.03.015" TargetMode="External"/><Relationship Id="rId97" Type="http://schemas.openxmlformats.org/officeDocument/2006/relationships/hyperlink" Target="https://doi.org/10.1002/rra.736" TargetMode="External"/><Relationship Id="rId104" Type="http://schemas.openxmlformats.org/officeDocument/2006/relationships/hyperlink" Target="https://doi.org/10.1111/faf.12514" TargetMode="External"/><Relationship Id="rId120" Type="http://schemas.openxmlformats.org/officeDocument/2006/relationships/fontTable" Target="fontTable.xml"/><Relationship Id="rId7" Type="http://schemas.microsoft.com/office/2016/09/relationships/commentsIds" Target="commentsIds.xml"/><Relationship Id="rId71" Type="http://schemas.openxmlformats.org/officeDocument/2006/relationships/hyperlink" Target="https://doi.org/10.1139/f92-088" TargetMode="External"/><Relationship Id="rId92" Type="http://schemas.openxmlformats.org/officeDocument/2006/relationships/hyperlink" Target="https://doi.org/10.1002/eco.1909" TargetMode="External"/><Relationship Id="rId2" Type="http://schemas.openxmlformats.org/officeDocument/2006/relationships/styles" Target="styles.xml"/><Relationship Id="rId29" Type="http://schemas.openxmlformats.org/officeDocument/2006/relationships/hyperlink" Target="https://doi.org/10.1577/1548-8659(1997)126%3c0049:EROCSS%3e2.3.CO;2" TargetMode="External"/><Relationship Id="rId24" Type="http://schemas.openxmlformats.org/officeDocument/2006/relationships/hyperlink" Target="https://doi.org/10.1002/eap.3013" TargetMode="External"/><Relationship Id="rId40" Type="http://schemas.openxmlformats.org/officeDocument/2006/relationships/hyperlink" Target="https://doi.org/10.3733/ca.v054n06p46" TargetMode="External"/><Relationship Id="rId45" Type="http://schemas.openxmlformats.org/officeDocument/2006/relationships/hyperlink" Target="https://doi.org/10.1016/j.ecohyd.2020.02.002" TargetMode="External"/><Relationship Id="rId66" Type="http://schemas.openxmlformats.org/officeDocument/2006/relationships/hyperlink" Target="https://doi.org/10.1016/j.scitotenv.2019.133774" TargetMode="External"/><Relationship Id="rId87" Type="http://schemas.openxmlformats.org/officeDocument/2006/relationships/hyperlink" Target="https://doi.org/10.1111/fwb.12948" TargetMode="External"/><Relationship Id="rId110" Type="http://schemas.openxmlformats.org/officeDocument/2006/relationships/image" Target="media/image8.png"/><Relationship Id="rId115" Type="http://schemas.openxmlformats.org/officeDocument/2006/relationships/image" Target="media/image13.png"/><Relationship Id="rId61" Type="http://schemas.openxmlformats.org/officeDocument/2006/relationships/hyperlink" Target="https://doi.org/10.1016/j.ecolind.2023.109989" TargetMode="External"/><Relationship Id="rId82" Type="http://schemas.openxmlformats.org/officeDocument/2006/relationships/hyperlink" Target="https://doi.org/10.1046/j.1523-1739.1996.10041163.x" TargetMode="External"/><Relationship Id="rId19" Type="http://schemas.openxmlformats.org/officeDocument/2006/relationships/hyperlink" Target="https://doi.org/10.1890/1540-9295(2006)4%5b309:IFNISA%5d2.0.CO;2" TargetMode="External"/><Relationship Id="rId14" Type="http://schemas.openxmlformats.org/officeDocument/2006/relationships/image" Target="media/image6.png"/><Relationship Id="rId30" Type="http://schemas.openxmlformats.org/officeDocument/2006/relationships/hyperlink" Target="https://doi.org/10.1002/rra.3191" TargetMode="External"/><Relationship Id="rId35" Type="http://schemas.openxmlformats.org/officeDocument/2006/relationships/hyperlink" Target="https://doi.org/10.3390/w9030196" TargetMode="External"/><Relationship Id="rId56" Type="http://schemas.openxmlformats.org/officeDocument/2006/relationships/hyperlink" Target="https://doi.org/10.1525/bio.2011.61.12.5" TargetMode="External"/><Relationship Id="rId77" Type="http://schemas.openxmlformats.org/officeDocument/2006/relationships/hyperlink" Target="https://doi.org/10.1111/j.1365-2427.2009.02204.x" TargetMode="External"/><Relationship Id="rId100" Type="http://schemas.openxmlformats.org/officeDocument/2006/relationships/hyperlink" Target="https://doi.org/10.1080/02626667.2014.896997" TargetMode="External"/><Relationship Id="rId105" Type="http://schemas.openxmlformats.org/officeDocument/2006/relationships/hyperlink" Target="https://doi.org/10.1016/j.scitotenv.2017.06.081" TargetMode="External"/><Relationship Id="rId8" Type="http://schemas.microsoft.com/office/2018/08/relationships/commentsExtensible" Target="commentsExtensible.xml"/><Relationship Id="rId51" Type="http://schemas.openxmlformats.org/officeDocument/2006/relationships/hyperlink" Target="https://doi.org/10.1577/1548-8675(2003)023%3c0001:DOFPFF%3e2.0.CO;2" TargetMode="External"/><Relationship Id="rId72" Type="http://schemas.openxmlformats.org/officeDocument/2006/relationships/hyperlink" Target="https://doi.org/10.1111/j.1365-2400.2011.00810.x" TargetMode="External"/><Relationship Id="rId93" Type="http://schemas.openxmlformats.org/officeDocument/2006/relationships/hyperlink" Target="https://doi.org/10.3389/fenvs.2021.769943" TargetMode="External"/><Relationship Id="rId98" Type="http://schemas.openxmlformats.org/officeDocument/2006/relationships/hyperlink" Target="https://doi.org/10.1029/2018WR024209" TargetMode="External"/><Relationship Id="rId121" Type="http://schemas.microsoft.com/office/2011/relationships/people" Target="people.xml"/><Relationship Id="rId3" Type="http://schemas.openxmlformats.org/officeDocument/2006/relationships/settings" Target="settings.xml"/><Relationship Id="rId25" Type="http://schemas.openxmlformats.org/officeDocument/2006/relationships/hyperlink" Target="https://doi.org/10.1016/j.ecolmodel.2021.109511" TargetMode="External"/><Relationship Id="rId46" Type="http://schemas.openxmlformats.org/officeDocument/2006/relationships/hyperlink" Target="https://doi.org/10.1111/fwb.13048" TargetMode="External"/><Relationship Id="rId67" Type="http://schemas.openxmlformats.org/officeDocument/2006/relationships/hyperlink" Target="https://doi.org/10.1002/ecs2.3498" TargetMode="External"/><Relationship Id="rId116" Type="http://schemas.openxmlformats.org/officeDocument/2006/relationships/image" Target="media/image14.png"/><Relationship Id="rId20" Type="http://schemas.openxmlformats.org/officeDocument/2006/relationships/hyperlink" Target="https://doi.org/10.1002/eco.143" TargetMode="External"/><Relationship Id="rId41" Type="http://schemas.openxmlformats.org/officeDocument/2006/relationships/hyperlink" Target="https://doi.org/10.1002/rra.1316" TargetMode="External"/><Relationship Id="rId62" Type="http://schemas.openxmlformats.org/officeDocument/2006/relationships/hyperlink" Target="https://doi.org/10.3133/wsp1462" TargetMode="External"/><Relationship Id="rId83" Type="http://schemas.openxmlformats.org/officeDocument/2006/relationships/hyperlink" Target="https://doi.org/10.1002/rra.892" TargetMode="External"/><Relationship Id="rId88" Type="http://schemas.openxmlformats.org/officeDocument/2006/relationships/hyperlink" Target="https://doi.org/10.1111/1752-1688.12965" TargetMode="External"/><Relationship Id="rId111" Type="http://schemas.openxmlformats.org/officeDocument/2006/relationships/image" Target="media/image9.png"/><Relationship Id="rId15" Type="http://schemas.openxmlformats.org/officeDocument/2006/relationships/image" Target="media/image7.png"/><Relationship Id="rId36" Type="http://schemas.openxmlformats.org/officeDocument/2006/relationships/hyperlink" Target="https://doi.org/10.1111/ddi.12225" TargetMode="External"/><Relationship Id="rId57" Type="http://schemas.openxmlformats.org/officeDocument/2006/relationships/hyperlink" Target="https://doi.org/10.5194/hess-28-691-2024" TargetMode="External"/><Relationship Id="rId106" Type="http://schemas.openxmlformats.org/officeDocument/2006/relationships/hyperlink" Target="https://doi.org/10.1061/(ASCE)WR.1943-5452.0000590" TargetMode="External"/><Relationship Id="rId10" Type="http://schemas.openxmlformats.org/officeDocument/2006/relationships/image" Target="media/image2.jpg"/><Relationship Id="rId31" Type="http://schemas.openxmlformats.org/officeDocument/2006/relationships/hyperlink" Target="https://doi.org/10.1577/1548-8675(1994)014%3c0237:HDACSO%3e2.3.CO;2" TargetMode="External"/><Relationship Id="rId52" Type="http://schemas.openxmlformats.org/officeDocument/2006/relationships/hyperlink" Target="https://doi.org/10.1002/rra.1069" TargetMode="External"/><Relationship Id="rId73" Type="http://schemas.openxmlformats.org/officeDocument/2006/relationships/hyperlink" Target="https://doi.org/10.1016/j.jhydrol.2020.124787" TargetMode="External"/><Relationship Id="rId78" Type="http://schemas.openxmlformats.org/officeDocument/2006/relationships/hyperlink" Target="https://doi.org/10.1016/j.ecohyd.2016.08.001" TargetMode="External"/><Relationship Id="rId94" Type="http://schemas.openxmlformats.org/officeDocument/2006/relationships/hyperlink" Target="https://doi.org/10.1111/j.1095-8649.2011.03072.x" TargetMode="External"/><Relationship Id="rId99" Type="http://schemas.openxmlformats.org/officeDocument/2006/relationships/hyperlink" Target="https://doi.org/10.1002/ecy.3336" TargetMode="External"/><Relationship Id="rId101" Type="http://schemas.openxmlformats.org/officeDocument/2006/relationships/hyperlink" Target="https://doi.org/10.1111/j.1752-1688.2008.00212.x"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275</TotalTime>
  <Pages>1</Pages>
  <Words>22364</Words>
  <Characters>127477</Characters>
  <Application>Microsoft Office Word</Application>
  <DocSecurity>0</DocSecurity>
  <Lines>1062</Lines>
  <Paragraphs>299</Paragraphs>
  <ScaleCrop>false</ScaleCrop>
  <HeadingPairs>
    <vt:vector size="2" baseType="variant">
      <vt:variant>
        <vt:lpstr>Title</vt:lpstr>
      </vt:variant>
      <vt:variant>
        <vt:i4>1</vt:i4>
      </vt:variant>
    </vt:vector>
  </HeadingPairs>
  <TitlesOfParts>
    <vt:vector size="1" baseType="lpstr">
      <vt:lpstr>A watershed-specific formula to predict salmon reproduction using functional flow metrics</vt:lpstr>
    </vt:vector>
  </TitlesOfParts>
  <Company/>
  <LinksUpToDate>false</LinksUpToDate>
  <CharactersWithSpaces>149542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salmon reproduction using functional flow metrics</dc:title>
  <dc:creator>Claire Kouba, Jason Wiener, Leland Scantlebury and Thomas Harter</dc:creator>
  <cp:keywords/>
  <cp:lastModifiedBy>Leland Scantlebury</cp:lastModifiedBy>
  <cp:revision>4</cp:revision>
  <dcterms:created xsi:type="dcterms:W3CDTF">2025-06-13T21:20:00Z</dcterms:created>
  <dcterms:modified xsi:type="dcterms:W3CDTF">2025-06-13T21:34:00Z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June 2025</vt:lpwstr>
  </property>
  <property fmtid="{D5CDD505-2E9C-101B-9397-08002B2CF9AE}" pid="4" name="output">
    <vt:lpwstr/>
  </property>
</Properties>
</file>