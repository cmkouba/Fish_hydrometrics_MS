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75CC2" w14:textId="77777777" w:rsidR="008D7EAC" w:rsidRDefault="00000000">
      <w:pPr>
        <w:pStyle w:val="Title"/>
      </w:pPr>
      <w:r>
        <w:t>A watershed-specific formula to predict coho salmon reproduction using functional flow metrics</w:t>
      </w:r>
    </w:p>
    <w:p w14:paraId="71DE41FC" w14:textId="77777777" w:rsidR="008D7EAC" w:rsidRDefault="00000000">
      <w:pPr>
        <w:pStyle w:val="Author"/>
      </w:pPr>
      <w:r>
        <w:t>Claire Kouba, Jason Wiener, Leland Scantlebury and Thomas Harter</w:t>
      </w:r>
    </w:p>
    <w:p w14:paraId="769653A2" w14:textId="77777777" w:rsidR="008D7EAC" w:rsidRDefault="00000000">
      <w:pPr>
        <w:pStyle w:val="Date"/>
      </w:pPr>
      <w:r>
        <w:t>Feb. 2025</w:t>
      </w:r>
    </w:p>
    <w:p w14:paraId="00136E0F" w14:textId="77777777" w:rsidR="008D7EAC" w:rsidRDefault="00000000">
      <w:pPr>
        <w:pStyle w:val="Heading1"/>
      </w:pPr>
      <w:bookmarkStart w:id="0" w:name="abstract"/>
      <w:r>
        <w:t>Abstract</w:t>
      </w:r>
    </w:p>
    <w:p w14:paraId="0471E0D6" w14:textId="77777777" w:rsidR="008D7EAC"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Oncorhynchus kisutch</w:t>
      </w:r>
      <w:r>
        <w:t>) and Chinook (</w:t>
      </w:r>
      <w:r>
        <w:rPr>
          <w:i/>
          <w:iCs/>
        </w:rPr>
        <w:t>Oncorhynchus tshawytscha</w:t>
      </w:r>
      <w:r>
        <w:t>) salmon run in Scott Valley, a 2,109 km</w:t>
      </w:r>
      <w:r>
        <w:rPr>
          <w:vertAlign w:val="superscript"/>
        </w:rPr>
        <w:t>2</w:t>
      </w:r>
      <w:r>
        <w:t xml:space="preserve"> undammed rural watershed in northern California, USA, as a case study.</w:t>
      </w:r>
    </w:p>
    <w:p w14:paraId="1FCB2BBE" w14:textId="77777777" w:rsidR="008D7EAC" w:rsidRDefault="00000000">
      <w:pPr>
        <w:pStyle w:val="BodyText"/>
      </w:pPr>
      <w:r>
        <w:t>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14:paraId="5059C96B" w14:textId="77777777" w:rsidR="008D7EAC" w:rsidRDefault="00000000">
      <w:pPr>
        <w:pStyle w:val="BodyText"/>
      </w:pPr>
      <w:r>
        <w:t>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14:paraId="1F90FABF" w14:textId="77777777" w:rsidR="008D7EAC" w:rsidRDefault="00000000">
      <w:r>
        <w:lastRenderedPageBreak/>
        <w:br w:type="page"/>
      </w:r>
    </w:p>
    <w:p w14:paraId="17F021F1" w14:textId="77777777" w:rsidR="008D7EAC" w:rsidRDefault="00000000">
      <w:pPr>
        <w:pStyle w:val="Heading1"/>
      </w:pPr>
      <w:bookmarkStart w:id="1" w:name="introduction"/>
      <w:bookmarkEnd w:id="0"/>
      <w:r>
        <w:rPr>
          <w:rStyle w:val="SectionNumber"/>
        </w:rPr>
        <w:lastRenderedPageBreak/>
        <w:t>1</w:t>
      </w:r>
      <w:r>
        <w:tab/>
        <w:t>Introduction</w:t>
      </w:r>
    </w:p>
    <w:p w14:paraId="7252E8FF" w14:textId="478375C1" w:rsidR="008D7EAC" w:rsidDel="00DF3BB7" w:rsidRDefault="00000000">
      <w:pPr>
        <w:pStyle w:val="FirstParagraph"/>
        <w:rPr>
          <w:del w:id="2" w:author="Kouba, Claire" w:date="2025-05-08T13:39:00Z" w16du:dateUtc="2025-05-08T17:39:00Z"/>
        </w:rPr>
      </w:pPr>
      <w:del w:id="3" w:author="Kouba, Claire" w:date="2025-05-08T13:39:00Z" w16du:dateUtc="2025-05-08T17:39:00Z">
        <w:r w:rsidDel="00DF3BB7">
          <w:rPr>
            <w:b/>
            <w:bCs/>
          </w:rPr>
          <w:delText>log-transform or Z-score flow metrics to standardize effect sizes?</w:delText>
        </w:r>
        <w:r w:rsidDel="00DF3BB7">
          <w:delText xml:space="preserve"> </w:delText>
        </w:r>
        <w:r w:rsidDel="00DF3BB7">
          <w:rPr>
            <w:b/>
            <w:bCs/>
          </w:rPr>
          <w:delText>log-transform abundance data?</w:delText>
        </w:r>
      </w:del>
    </w:p>
    <w:p w14:paraId="2C87010E" w14:textId="77777777" w:rsidR="00DF3BB7" w:rsidRDefault="00DF3BB7">
      <w:pPr>
        <w:pStyle w:val="Heading2"/>
        <w:rPr>
          <w:ins w:id="4" w:author="Kouba, Claire" w:date="2025-05-08T13:39:00Z" w16du:dateUtc="2025-05-08T17:39:00Z"/>
          <w:rStyle w:val="SectionNumber"/>
        </w:rPr>
      </w:pPr>
      <w:bookmarkStart w:id="5" w:name="motivation-and-objectives"/>
    </w:p>
    <w:p w14:paraId="71C185A8" w14:textId="19494FCC" w:rsidR="008D7EAC" w:rsidRDefault="00000000">
      <w:pPr>
        <w:pStyle w:val="Heading2"/>
      </w:pPr>
      <w:r>
        <w:rPr>
          <w:rStyle w:val="SectionNumber"/>
        </w:rPr>
        <w:t>1.1</w:t>
      </w:r>
      <w:r>
        <w:tab/>
        <w:t>Motivation and objectives</w:t>
      </w:r>
    </w:p>
    <w:p w14:paraId="28316429" w14:textId="27D99B53" w:rsidR="008D7EAC" w:rsidRDefault="00000000">
      <w:pPr>
        <w:pStyle w:val="FirstParagraph"/>
      </w:pPr>
      <w:r>
        <w:t xml:space="preserve">Reconciliation ecology posits that some human-impacted ecosystems should be considered irrevocably-altered, “novel” systems (P. B. Moyle 2014),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However, in many river ecosystems, though general methods to characterize environmental flows have been in wide use for at least a decade (e.g., N. Leroy Poff and Zimmerman 2010; Shenton et al. 2012; Solans and García De Jalón 2016), the regional-scale conditions that would maintain biodiversity </w:t>
      </w:r>
      <w:del w:id="6" w:author="Kouba, Claire" w:date="2025-05-08T13:43:00Z" w16du:dateUtc="2025-05-08T17:43:00Z">
        <w:r w:rsidDel="003F0ABB">
          <w:delText xml:space="preserve">are </w:delText>
        </w:r>
      </w:del>
      <w:ins w:id="7" w:author="Kouba, Claire" w:date="2025-05-08T13:43:00Z" w16du:dateUtc="2025-05-08T17:43:00Z">
        <w:r w:rsidR="003F0ABB">
          <w:t xml:space="preserve">remain </w:t>
        </w:r>
      </w:ins>
      <w:del w:id="8" w:author="Kouba, Claire" w:date="2025-05-08T13:43:00Z" w16du:dateUtc="2025-05-08T17:43:00Z">
        <w:r w:rsidDel="003F0ABB">
          <w:delText xml:space="preserve">as yet unquantified or </w:delText>
        </w:r>
      </w:del>
      <w:r>
        <w:t xml:space="preserve">highly uncertain (N. Leroy Poff et al. 2010). </w:t>
      </w:r>
      <w:del w:id="9" w:author="Kouba, Claire" w:date="2025-05-08T13:41:00Z" w16du:dateUtc="2025-05-08T17:41:00Z">
        <w:r w:rsidDel="00DF3BB7">
          <w:delText>Higher certainty in q</w:delText>
        </w:r>
      </w:del>
      <w:ins w:id="10" w:author="Kouba, Claire" w:date="2025-05-08T13:41:00Z" w16du:dateUtc="2025-05-08T17:41:00Z">
        <w:r w:rsidR="00DF3BB7">
          <w:t>Better q</w:t>
        </w:r>
      </w:ins>
      <w:r>
        <w:t xml:space="preserve">uantitative ecological targets </w:t>
      </w:r>
      <w:ins w:id="11" w:author="Kouba, Claire" w:date="2025-05-08T13:40:00Z" w16du:dateUtc="2025-05-08T17:40:00Z">
        <w:r w:rsidR="00DF3BB7">
          <w:t>(</w:t>
        </w:r>
      </w:ins>
      <w:proofErr w:type="spellStart"/>
      <w:proofErr w:type="gramStart"/>
      <w:ins w:id="12" w:author="Kouba, Claire" w:date="2025-05-08T13:41:00Z" w16du:dateUtc="2025-05-08T17:41:00Z">
        <w:r w:rsidR="00DF3BB7">
          <w:t>i.e</w:t>
        </w:r>
        <w:proofErr w:type="spellEnd"/>
        <w:r w:rsidR="00DF3BB7">
          <w:t>,,</w:t>
        </w:r>
        <w:proofErr w:type="gramEnd"/>
        <w:r w:rsidR="00DF3BB7">
          <w:t xml:space="preserve"> </w:t>
        </w:r>
      </w:ins>
      <w:ins w:id="13" w:author="Kouba, Claire" w:date="2025-05-08T13:40:00Z" w16du:dateUtc="2025-05-08T17:40:00Z">
        <w:r w:rsidR="00DF3BB7">
          <w:t xml:space="preserve">desired ecological conditions) </w:t>
        </w:r>
      </w:ins>
      <w:r>
        <w:t>could support more robust decision making and trade-off analysis, potentially answering questions like: how close can managers get to the desired ecological conditions, and at what cost, particularly in a changing climate?</w:t>
      </w:r>
    </w:p>
    <w:p w14:paraId="09DC428D" w14:textId="1D86E04C" w:rsidR="008D7EAC" w:rsidRDefault="00000000">
      <w:pPr>
        <w:pStyle w:val="BodyText"/>
      </w:pPr>
      <w:r>
        <w:t xml:space="preserve">In practice, </w:t>
      </w:r>
      <w:del w:id="14" w:author="Kouba, Claire" w:date="2025-05-08T13:44:00Z" w16du:dateUtc="2025-05-08T17:44:00Z">
        <w:r w:rsidDel="003F0ABB">
          <w:delText>these questions are often asked and answered locally</w:delText>
        </w:r>
      </w:del>
      <w:ins w:id="15" w:author="Kouba, Claire" w:date="2025-05-08T13:49:00Z" w16du:dateUtc="2025-05-08T17:49:00Z">
        <w:r w:rsidR="00415709">
          <w:t xml:space="preserve">such </w:t>
        </w:r>
      </w:ins>
      <w:ins w:id="16" w:author="Kouba, Claire" w:date="2025-05-08T13:45:00Z" w16du:dateUtc="2025-05-08T17:45:00Z">
        <w:r w:rsidR="006D2DB5">
          <w:t xml:space="preserve">natural </w:t>
        </w:r>
      </w:ins>
      <w:ins w:id="17" w:author="Kouba, Claire" w:date="2025-05-08T13:44:00Z" w16du:dateUtc="2025-05-08T17:44:00Z">
        <w:r w:rsidR="003F0ABB">
          <w:t xml:space="preserve">resource management </w:t>
        </w:r>
      </w:ins>
      <w:ins w:id="18" w:author="Kouba, Claire" w:date="2025-05-08T13:48:00Z" w16du:dateUtc="2025-05-08T17:48:00Z">
        <w:r w:rsidR="006D2DB5">
          <w:t xml:space="preserve">is often local </w:t>
        </w:r>
      </w:ins>
      <w:del w:id="19" w:author="Kouba, Claire" w:date="2025-05-08T13:49:00Z" w16du:dateUtc="2025-05-08T17:49:00Z">
        <w:r w:rsidDel="00415709">
          <w:delText xml:space="preserve"> </w:delText>
        </w:r>
      </w:del>
      <w:r>
        <w:t xml:space="preserve">(Tarlock 1993). </w:t>
      </w:r>
      <w:del w:id="20" w:author="Kouba, Claire" w:date="2025-05-08T13:44:00Z" w16du:dateUtc="2025-05-08T17:44:00Z">
        <w:r w:rsidDel="003F0ABB">
          <w:delText>Reflecting this reality</w:delText>
        </w:r>
      </w:del>
      <w:ins w:id="21" w:author="Kouba, Claire" w:date="2025-05-08T13:44:00Z" w16du:dateUtc="2025-05-08T17:44:00Z">
        <w:r w:rsidR="003F0ABB">
          <w:t>Accordingly</w:t>
        </w:r>
      </w:ins>
      <w:r>
        <w:t>,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w:t>
      </w:r>
      <w:proofErr w:type="gramStart"/>
      <w:r>
        <w:t>in spite of</w:t>
      </w:r>
      <w:proofErr w:type="gramEnd"/>
      <w:r>
        <w:t xml:space="preserve"> decades of investigation by local, state and federal actors (e.g., SRWC and Siskiyou RCD 2003; NMFS 2014; CDFW et al. 2015; CDFW 2021), the ecological water needs in this balancing act are not as well constrained.</w:t>
      </w:r>
    </w:p>
    <w:p w14:paraId="61F1E3E7" w14:textId="5B3FE18B" w:rsidR="008D7EAC" w:rsidRDefault="00000000">
      <w:pPr>
        <w:pStyle w:val="BodyText"/>
      </w:pPr>
      <w:r>
        <w:t xml:space="preserve">One method for estimating ecological water needs is the functional flows framework (N. LeRoy Poff et al. 1997; N. Leroy Poff et al. 2010). Functional flow metrics </w:t>
      </w:r>
      <w:del w:id="22" w:author="Kouba, Claire" w:date="2025-05-08T13:56:00Z" w16du:dateUtc="2025-05-08T17:56:00Z">
        <w:r w:rsidDel="00905E0E">
          <w:delText>(hydrologic metrics)</w:delText>
        </w:r>
      </w:del>
      <w:r>
        <w:t xml:space="preserve"> are used to quantify potential ecological services provided by river flow in terms of flowrate </w:t>
      </w:r>
      <w:del w:id="23" w:author="Kouba, Claire" w:date="2025-05-08T13:55:00Z" w16du:dateUtc="2025-05-08T17:55:00Z">
        <w:r w:rsidDel="00905E0E">
          <w:delText>amplitude</w:delText>
        </w:r>
      </w:del>
      <w:ins w:id="24" w:author="Kouba, Claire" w:date="2025-05-08T13:55:00Z" w16du:dateUtc="2025-05-08T17:55:00Z">
        <w:r w:rsidR="00905E0E">
          <w:t>magnitude</w:t>
        </w:r>
      </w:ins>
      <w:r>
        <w:t xml:space="preserve">, timing, frequency, and duration in distinct seasons of a water year, where water year is here defined to begin on October 1 of the year preceding the calendar year of the same number (i.e., water year 2020 begins on October 1, 2019). </w:t>
      </w:r>
      <w:r>
        <w:lastRenderedPageBreak/>
        <w:t>Recent work has refined these metrics specific to California hydrology and made the metric-calculating algorithms publicly available (Yarnell et al. 2020; Patterson et al. 2020).</w:t>
      </w:r>
    </w:p>
    <w:p w14:paraId="17C0F61A" w14:textId="77777777" w:rsidR="008D7EAC" w:rsidRDefault="00000000">
      <w:pPr>
        <w:pStyle w:val="BodyText"/>
      </w:pPr>
      <w:r>
        <w:t>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p w14:paraId="60AE0D79" w14:textId="77777777" w:rsidR="008D7EAC" w:rsidRDefault="00000000">
      <w:pPr>
        <w:pStyle w:val="Heading2"/>
      </w:pPr>
      <w:bookmarkStart w:id="25" w:name="history-of-flow-ecology-relationships"/>
      <w:bookmarkEnd w:id="5"/>
      <w:r>
        <w:rPr>
          <w:rStyle w:val="SectionNumber"/>
        </w:rPr>
        <w:t>1.2</w:t>
      </w:r>
      <w:r>
        <w:tab/>
        <w:t>History of flow-ecology relationships</w:t>
      </w:r>
    </w:p>
    <w:p w14:paraId="22CA00AA" w14:textId="77777777" w:rsidR="008155B7" w:rsidRDefault="00000000">
      <w:pPr>
        <w:pStyle w:val="FirstParagraph"/>
        <w:rPr>
          <w:ins w:id="26" w:author="Kouba, Claire" w:date="2025-05-12T11:31:00Z" w16du:dateUtc="2025-05-12T15:31:00Z"/>
        </w:rPr>
      </w:pPr>
      <w:r>
        <w:t>(</w:t>
      </w:r>
      <w:proofErr w:type="spellStart"/>
      <w:r>
        <w:t>Tharme</w:t>
      </w:r>
      <w:proofErr w:type="spellEnd"/>
      <w:r>
        <w:t xml:space="preserve"> 2003) </w:t>
      </w:r>
      <w:ins w:id="27" w:author="Kouba, Claire" w:date="2025-05-12T11:25:00Z" w16du:dateUtc="2025-05-12T15:25:00Z">
        <w:r w:rsidR="00791734">
          <w:t xml:space="preserve">methods: </w:t>
        </w:r>
      </w:ins>
      <w:ins w:id="28" w:author="Kouba, Claire" w:date="2025-05-12T11:22:00Z" w16du:dateUtc="2025-05-12T15:22:00Z">
        <w:r w:rsidR="00791734">
          <w:t>hydrological, hydraulic rating, habitat simulation, holistic (plus combo and other)</w:t>
        </w:r>
      </w:ins>
      <w:ins w:id="29" w:author="Kouba, Claire" w:date="2025-05-12T11:29:00Z" w16du:dateUtc="2025-05-12T15:29:00Z">
        <w:r w:rsidR="00791734">
          <w:t xml:space="preserve">. </w:t>
        </w:r>
      </w:ins>
    </w:p>
    <w:p w14:paraId="296D523C" w14:textId="1534B9D6" w:rsidR="00791734" w:rsidRDefault="00791734">
      <w:pPr>
        <w:pStyle w:val="FirstParagraph"/>
        <w:rPr>
          <w:ins w:id="30" w:author="Kouba, Claire" w:date="2025-05-12T11:31:00Z" w16du:dateUtc="2025-05-12T15:31:00Z"/>
        </w:rPr>
      </w:pPr>
      <w:ins w:id="31" w:author="Kouba, Claire" w:date="2025-05-12T11:29:00Z" w16du:dateUtc="2025-05-12T15:29:00Z">
        <w:r>
          <w:t>Hydrologic methods most appropriate for planning-level water resources, or preliminary flow targets.</w:t>
        </w:r>
      </w:ins>
    </w:p>
    <w:p w14:paraId="2EDDAB43" w14:textId="6FC31636" w:rsidR="008155B7" w:rsidRDefault="008155B7" w:rsidP="008155B7">
      <w:pPr>
        <w:pStyle w:val="BodyText"/>
        <w:rPr>
          <w:ins w:id="32" w:author="Kouba, Claire" w:date="2025-05-12T11:31:00Z" w16du:dateUtc="2025-05-12T15:31:00Z"/>
        </w:rPr>
      </w:pPr>
      <w:ins w:id="33" w:author="Kouba, Claire" w:date="2025-05-12T11:31:00Z" w16du:dateUtc="2025-05-12T15:31:00Z">
        <w:r>
          <w:t xml:space="preserve">Hydraulic rating: plot wetted perimeter or max depth against flow. Identify a flow point below which habitat function is no longer viable to calculate min. flow. </w:t>
        </w:r>
      </w:ins>
    </w:p>
    <w:p w14:paraId="02B35677" w14:textId="3826AA97" w:rsidR="008155B7" w:rsidRDefault="008155B7" w:rsidP="008155B7">
      <w:pPr>
        <w:pStyle w:val="BodyText"/>
        <w:rPr>
          <w:ins w:id="34" w:author="Kouba, Claire" w:date="2025-05-12T11:34:00Z" w16du:dateUtc="2025-05-12T15:34:00Z"/>
        </w:rPr>
      </w:pPr>
      <w:ins w:id="35" w:author="Kouba, Claire" w:date="2025-05-12T11:31:00Z" w16du:dateUtc="2025-05-12T15:31:00Z">
        <w:r>
          <w:t>Habitat rating:</w:t>
        </w:r>
      </w:ins>
      <w:ins w:id="36" w:author="Kouba, Claire" w:date="2025-05-12T11:32:00Z" w16du:dateUtc="2025-05-12T15:32:00Z">
        <w:r>
          <w:t xml:space="preserve"> simulate</w:t>
        </w:r>
      </w:ins>
      <w:ins w:id="37" w:author="Kouba, Claire" w:date="2025-05-12T11:31:00Z" w16du:dateUtc="2025-05-12T15:31:00Z">
        <w:r>
          <w:t xml:space="preserve"> </w:t>
        </w:r>
      </w:ins>
      <w:ins w:id="38" w:author="Kouba, Claire" w:date="2025-05-12T11:32:00Z" w16du:dateUtc="2025-05-12T15:32:00Z">
        <w:r>
          <w:t>instream physical habitat</w:t>
        </w:r>
      </w:ins>
      <w:ins w:id="39" w:author="Kouba, Claire" w:date="2025-05-12T11:33:00Z" w16du:dateUtc="2025-05-12T15:33:00Z">
        <w:r>
          <w:t xml:space="preserve"> at range of flows. Often produce seasonal habitat suitability curves. </w:t>
        </w:r>
      </w:ins>
      <w:ins w:id="40" w:author="Kouba, Claire" w:date="2025-05-12T11:34:00Z" w16du:dateUtc="2025-05-12T15:34:00Z">
        <w:r>
          <w:t>Usually specific to a species?</w:t>
        </w:r>
      </w:ins>
    </w:p>
    <w:p w14:paraId="0C819872" w14:textId="79B63468" w:rsidR="008155B7" w:rsidRDefault="008155B7" w:rsidP="008155B7">
      <w:pPr>
        <w:pStyle w:val="BodyText"/>
        <w:rPr>
          <w:ins w:id="41" w:author="Kouba, Claire" w:date="2025-05-12T11:38:00Z" w16du:dateUtc="2025-05-12T15:38:00Z"/>
        </w:rPr>
      </w:pPr>
      <w:ins w:id="42" w:author="Kouba, Claire" w:date="2025-05-12T11:34:00Z" w16du:dateUtc="2025-05-12T15:34:00Z">
        <w:r>
          <w:t xml:space="preserve">Holistic: </w:t>
        </w:r>
      </w:ins>
      <w:ins w:id="43" w:author="Kouba, Claire" w:date="2025-05-12T11:37:00Z" w16du:dateUtc="2025-05-12T15:37:00Z">
        <w:r>
          <w:t xml:space="preserve">this one is best. </w:t>
        </w:r>
      </w:ins>
      <w:ins w:id="44" w:author="Kouba, Claire" w:date="2025-05-12T11:35:00Z" w16du:dateUtc="2025-05-12T15:35:00Z">
        <w:r>
          <w:t xml:space="preserve">uh, decide holistically which flow features are important for maintaining the whole ecosystem. </w:t>
        </w:r>
      </w:ins>
      <w:ins w:id="45" w:author="Kouba, Claire" w:date="2025-05-12T11:36:00Z" w16du:dateUtc="2025-05-12T15:36:00Z">
        <w:r>
          <w:t>Can be bottom-up (which features do we want?) or top down (what degree of alteration from natural is acceptable?)</w:t>
        </w:r>
      </w:ins>
      <w:ins w:id="46" w:author="Kouba, Claire" w:date="2025-05-12T11:38:00Z" w16du:dateUtc="2025-05-12T15:38:00Z">
        <w:r>
          <w:t>.</w:t>
        </w:r>
      </w:ins>
    </w:p>
    <w:p w14:paraId="0DE1B77C" w14:textId="77777777" w:rsidR="00A6066C" w:rsidRDefault="00A6066C">
      <w:pPr>
        <w:pStyle w:val="FirstParagraph"/>
        <w:rPr>
          <w:ins w:id="47" w:author="Kouba, Claire" w:date="2025-05-12T13:37:00Z" w16du:dateUtc="2025-05-12T17:37:00Z"/>
        </w:rPr>
      </w:pPr>
    </w:p>
    <w:p w14:paraId="599E863A" w14:textId="1A351D10" w:rsidR="00864FB4" w:rsidRDefault="00000000">
      <w:pPr>
        <w:pStyle w:val="FirstParagraph"/>
        <w:rPr>
          <w:ins w:id="48" w:author="Kouba, Claire" w:date="2025-05-12T11:39:00Z" w16du:dateUtc="2025-05-12T15:39:00Z"/>
        </w:rPr>
      </w:pPr>
      <w:r>
        <w:t xml:space="preserve">(Horne et al. 2016) </w:t>
      </w:r>
      <w:ins w:id="49" w:author="Kouba, Claire" w:date="2025-05-12T11:41:00Z" w16du:dateUtc="2025-05-12T15:41:00Z">
        <w:r w:rsidR="001C0B4B">
          <w:t xml:space="preserve">review of methods for </w:t>
        </w:r>
      </w:ins>
      <w:proofErr w:type="gramStart"/>
      <w:ins w:id="50" w:author="Kouba, Claire" w:date="2025-05-12T11:39:00Z" w16du:dateUtc="2025-05-12T15:39:00Z">
        <w:r w:rsidR="00864FB4">
          <w:t>optimizing  dam</w:t>
        </w:r>
        <w:proofErr w:type="gramEnd"/>
        <w:r w:rsidR="00864FB4">
          <w:t xml:space="preserve"> releases</w:t>
        </w:r>
      </w:ins>
      <w:ins w:id="51" w:author="Kouba, Claire" w:date="2025-05-12T11:41:00Z" w16du:dateUtc="2025-05-12T15:41:00Z">
        <w:r w:rsidR="001C0B4B">
          <w:t xml:space="preserve"> for env flows</w:t>
        </w:r>
      </w:ins>
      <w:ins w:id="52" w:author="Kouba, Claire" w:date="2025-05-12T11:39:00Z" w16du:dateUtc="2025-05-12T15:39:00Z">
        <w:r w:rsidR="00864FB4">
          <w:t>.</w:t>
        </w:r>
      </w:ins>
      <w:ins w:id="53" w:author="Kouba, Claire" w:date="2025-05-12T11:41:00Z" w16du:dateUtc="2025-05-12T15:41:00Z">
        <w:r w:rsidR="001C0B4B">
          <w:t xml:space="preserve"> No one has </w:t>
        </w:r>
        <w:proofErr w:type="gramStart"/>
        <w:r w:rsidR="001C0B4B">
          <w:t>actually used</w:t>
        </w:r>
        <w:proofErr w:type="gramEnd"/>
        <w:r w:rsidR="001C0B4B">
          <w:t xml:space="preserve"> optimization in their management. </w:t>
        </w:r>
      </w:ins>
      <w:ins w:id="54" w:author="Kouba, Claire" w:date="2025-05-12T15:49:00Z" w16du:dateUtc="2025-05-12T19:49:00Z">
        <w:r w:rsidR="009370EA">
          <w:t>“Env decisions poorly informed by env research”</w:t>
        </w:r>
      </w:ins>
    </w:p>
    <w:p w14:paraId="77CA9F41" w14:textId="75C58BE3" w:rsidR="001C0B4B" w:rsidRDefault="00000000">
      <w:pPr>
        <w:pStyle w:val="FirstParagraph"/>
        <w:rPr>
          <w:ins w:id="55" w:author="Kouba, Claire" w:date="2025-05-12T11:47:00Z" w16du:dateUtc="2025-05-12T15:47:00Z"/>
        </w:rPr>
      </w:pPr>
      <w:r>
        <w:t xml:space="preserve">(Jager 2014) </w:t>
      </w:r>
      <w:ins w:id="56" w:author="Kouba, Claire" w:date="2025-05-12T11:48:00Z" w16du:dateUtc="2025-05-12T15:48:00Z">
        <w:r w:rsidR="001C0B4B">
          <w:t>habitat simulation and population/growth modeling in Central Valley chinook.</w:t>
        </w:r>
      </w:ins>
    </w:p>
    <w:p w14:paraId="2A444F70" w14:textId="77777777" w:rsidR="009D3F2A" w:rsidRDefault="00000000">
      <w:pPr>
        <w:pStyle w:val="FirstParagraph"/>
        <w:rPr>
          <w:ins w:id="57" w:author="Kouba, Claire" w:date="2025-05-12T11:50:00Z" w16du:dateUtc="2025-05-12T15:50:00Z"/>
        </w:rPr>
      </w:pPr>
      <w:r>
        <w:t>(Jager and Rose 2003)</w:t>
      </w:r>
      <w:ins w:id="58" w:author="Kouba, Claire" w:date="2025-05-12T11:50:00Z" w16du:dateUtc="2025-05-12T15:50:00Z">
        <w:r w:rsidR="001C0B4B">
          <w:t xml:space="preserve"> Used flow to predict fish recruitment. Optimal flow regimes different for different env objectives? </w:t>
        </w:r>
      </w:ins>
      <w:del w:id="59" w:author="Kouba, Claire" w:date="2025-05-12T11:47:00Z" w16du:dateUtc="2025-05-12T15:47:00Z">
        <w:r w:rsidDel="001C0B4B">
          <w:delText xml:space="preserve"> (Tharme 2003)</w:delText>
        </w:r>
      </w:del>
      <w:r>
        <w:t xml:space="preserve"> </w:t>
      </w:r>
    </w:p>
    <w:p w14:paraId="10C3212F" w14:textId="4B1E72AF" w:rsidR="005A561B" w:rsidRPr="005A561B" w:rsidRDefault="00000000" w:rsidP="003D1EEB">
      <w:pPr>
        <w:pStyle w:val="FirstParagraph"/>
        <w:rPr>
          <w:ins w:id="60" w:author="Kouba, Claire" w:date="2025-05-12T11:44:00Z" w16du:dateUtc="2025-05-12T15:44:00Z"/>
        </w:rPr>
      </w:pPr>
      <w:r>
        <w:t>(Turner and Stewardson 2014)</w:t>
      </w:r>
      <w:ins w:id="61" w:author="Kouba, Claire" w:date="2025-05-12T12:51:00Z" w16du:dateUtc="2025-05-12T16:51:00Z">
        <w:r w:rsidR="00137ABC">
          <w:t xml:space="preserve"> </w:t>
        </w:r>
      </w:ins>
      <w:ins w:id="62" w:author="Kouba, Claire" w:date="2025-05-12T13:38:00Z" w16du:dateUtc="2025-05-12T17:38:00Z">
        <w:r w:rsidR="00A6066C">
          <w:t>Does hydro alteration mean alteration of hydraulic microhabitat environments?</w:t>
        </w:r>
      </w:ins>
      <w:ins w:id="63" w:author="Kouba, Claire" w:date="2025-05-12T14:03:00Z" w16du:dateUtc="2025-05-12T18:03:00Z">
        <w:r w:rsidR="005A561B">
          <w:t xml:space="preserve"> “</w:t>
        </w:r>
        <w:r w:rsidR="005A561B" w:rsidRPr="005A561B">
          <w:t xml:space="preserve">Modelling flow–biota relationships in a regional context </w:t>
        </w:r>
        <w:proofErr w:type="gramStart"/>
        <w:r w:rsidR="005A561B" w:rsidRPr="005A561B">
          <w:t>is</w:t>
        </w:r>
        <w:proofErr w:type="gramEnd"/>
        <w:r w:rsidR="005A561B" w:rsidRPr="005A561B">
          <w:t xml:space="preserve"> limited by the inadequacy of streamflow statistics to model ecologically significant hydraulic function.</w:t>
        </w:r>
        <w:r w:rsidR="005A561B">
          <w:t>”</w:t>
        </w:r>
      </w:ins>
      <w:ins w:id="64" w:author="Kouba, Claire" w:date="2025-05-12T14:11:00Z" w16du:dateUtc="2025-05-12T18:11:00Z">
        <w:r w:rsidR="003D1EEB">
          <w:t xml:space="preserve"> </w:t>
        </w:r>
      </w:ins>
      <w:ins w:id="65" w:author="Kouba, Claire" w:date="2025-05-12T14:07:00Z" w16du:dateUtc="2025-05-12T18:07:00Z">
        <w:r w:rsidR="005A561B">
          <w:t xml:space="preserve">Three levels of specificity: </w:t>
        </w:r>
      </w:ins>
      <w:ins w:id="66" w:author="Kouba, Claire" w:date="2025-05-12T14:08:00Z" w16du:dateUtc="2025-05-12T18:08:00Z">
        <w:r w:rsidR="005A561B">
          <w:t>site-</w:t>
        </w:r>
      </w:ins>
      <w:ins w:id="67" w:author="Kouba, Claire" w:date="2025-05-12T14:11:00Z" w16du:dateUtc="2025-05-12T18:11:00Z">
        <w:r w:rsidR="003D1EEB">
          <w:t>specific</w:t>
        </w:r>
      </w:ins>
      <w:ins w:id="68" w:author="Kouba, Claire" w:date="2025-05-12T14:08:00Z" w16du:dateUtc="2025-05-12T18:08:00Z">
        <w:r w:rsidR="005A561B">
          <w:t xml:space="preserve"> hydraulics</w:t>
        </w:r>
      </w:ins>
      <w:ins w:id="69" w:author="Kouba, Claire" w:date="2025-05-12T14:09:00Z" w16du:dateUtc="2025-05-12T18:09:00Z">
        <w:r w:rsidR="00405225">
          <w:t xml:space="preserve"> (non-linearity in eco response to flow)</w:t>
        </w:r>
      </w:ins>
      <w:ins w:id="70" w:author="Kouba, Claire" w:date="2025-05-12T14:08:00Z" w16du:dateUtc="2025-05-12T18:08:00Z">
        <w:r w:rsidR="005A561B">
          <w:t>; eco responses to flow across multiple sites</w:t>
        </w:r>
      </w:ins>
      <w:ins w:id="71" w:author="Kouba, Claire" w:date="2025-05-12T14:10:00Z" w16du:dateUtc="2025-05-12T18:10:00Z">
        <w:r w:rsidR="00405225">
          <w:t xml:space="preserve"> (hydraulic response to a </w:t>
        </w:r>
        <w:r w:rsidR="00405225">
          <w:lastRenderedPageBreak/>
          <w:t xml:space="preserve">given flow confounded by </w:t>
        </w:r>
        <w:proofErr w:type="spellStart"/>
        <w:r w:rsidR="00405225">
          <w:t>geomorph</w:t>
        </w:r>
        <w:proofErr w:type="spellEnd"/>
        <w:proofErr w:type="gramStart"/>
        <w:r w:rsidR="00405225">
          <w:t xml:space="preserve">) </w:t>
        </w:r>
      </w:ins>
      <w:ins w:id="72" w:author="Kouba, Claire" w:date="2025-05-12T14:08:00Z" w16du:dateUtc="2025-05-12T18:08:00Z">
        <w:r w:rsidR="005A561B">
          <w:t>;</w:t>
        </w:r>
        <w:proofErr w:type="gramEnd"/>
        <w:r w:rsidR="005A561B">
          <w:t xml:space="preserve"> flow used as proxy for hydraulics/eco metrics</w:t>
        </w:r>
      </w:ins>
      <w:ins w:id="73" w:author="Kouba, Claire" w:date="2025-05-12T14:11:00Z" w16du:dateUtc="2025-05-12T18:11:00Z">
        <w:r w:rsidR="003D1EEB">
          <w:t xml:space="preserve"> (this is just bad)</w:t>
        </w:r>
      </w:ins>
      <w:ins w:id="74" w:author="Kouba, Claire" w:date="2025-05-12T14:08:00Z" w16du:dateUtc="2025-05-12T18:08:00Z">
        <w:r w:rsidR="005A561B">
          <w:t xml:space="preserve">. </w:t>
        </w:r>
      </w:ins>
      <w:ins w:id="75" w:author="Kouba, Claire" w:date="2025-05-12T14:12:00Z" w16du:dateUtc="2025-05-12T18:12:00Z">
        <w:r w:rsidR="00F93FFA">
          <w:t xml:space="preserve"> Depending on </w:t>
        </w:r>
        <w:proofErr w:type="spellStart"/>
        <w:r w:rsidR="00F93FFA">
          <w:t>geomorph</w:t>
        </w:r>
        <w:proofErr w:type="spellEnd"/>
        <w:r w:rsidR="00F93FFA">
          <w:t xml:space="preserve">, </w:t>
        </w:r>
      </w:ins>
      <w:ins w:id="76" w:author="Kouba, Claire" w:date="2025-05-12T14:13:00Z" w16du:dateUtc="2025-05-12T18:13:00Z">
        <w:r w:rsidR="00995AF4">
          <w:t>“</w:t>
        </w:r>
      </w:ins>
      <w:ins w:id="77" w:author="Kouba, Claire" w:date="2025-05-12T14:12:00Z" w16du:dateUtc="2025-05-12T18:12:00Z">
        <w:r w:rsidR="00F93FFA">
          <w:t>the same flow a</w:t>
        </w:r>
      </w:ins>
      <w:ins w:id="78" w:author="Kouba, Claire" w:date="2025-05-12T14:13:00Z" w16du:dateUtc="2025-05-12T18:13:00Z">
        <w:r w:rsidR="00F93FFA">
          <w:t xml:space="preserve">lteration </w:t>
        </w:r>
      </w:ins>
      <w:ins w:id="79" w:author="Kouba, Claire" w:date="2025-05-12T14:12:00Z" w16du:dateUtc="2025-05-12T18:12:00Z">
        <w:r w:rsidR="00F93FFA">
          <w:t>can produce quite different changes in hydraulic env.</w:t>
        </w:r>
      </w:ins>
      <w:ins w:id="80" w:author="Kouba, Claire" w:date="2025-05-12T14:13:00Z" w16du:dateUtc="2025-05-12T18:13:00Z">
        <w:r w:rsidR="00995AF4">
          <w:t>”</w:t>
        </w:r>
      </w:ins>
    </w:p>
    <w:p w14:paraId="59E0D076" w14:textId="60D6C20F" w:rsidR="001C0B4B" w:rsidRDefault="001C0B4B" w:rsidP="001C0B4B">
      <w:pPr>
        <w:pStyle w:val="BodyText"/>
        <w:rPr>
          <w:ins w:id="81" w:author="Kouba, Claire" w:date="2025-05-12T12:46:00Z" w16du:dateUtc="2025-05-12T16:46:00Z"/>
        </w:rPr>
      </w:pPr>
      <w:ins w:id="82" w:author="Kouba, Claire" w:date="2025-05-12T11:44:00Z" w16du:dateUtc="2025-05-12T15:44:00Z">
        <w:r>
          <w:t xml:space="preserve">(Grantham 2020) </w:t>
        </w:r>
      </w:ins>
      <w:ins w:id="83" w:author="Kouba, Claire" w:date="2025-05-12T12:49:00Z" w16du:dateUtc="2025-05-12T16:49:00Z">
        <w:r w:rsidR="007307E1">
          <w:t>PPIC report</w:t>
        </w:r>
      </w:ins>
      <w:ins w:id="84" w:author="Kouba, Claire" w:date="2025-05-12T12:50:00Z" w16du:dateUtc="2025-05-12T16:50:00Z">
        <w:r w:rsidR="007307E1">
          <w:t xml:space="preserve">. </w:t>
        </w:r>
      </w:ins>
      <w:ins w:id="85" w:author="Kouba, Claire" w:date="2025-05-12T11:45:00Z" w16du:dateUtc="2025-05-12T15:45:00Z">
        <w:r>
          <w:t>describes CEFF. Calls for CA to use it.</w:t>
        </w:r>
      </w:ins>
      <w:ins w:id="86" w:author="Kouba, Claire" w:date="2025-05-12T11:46:00Z" w16du:dateUtc="2025-05-12T15:46:00Z">
        <w:r>
          <w:t xml:space="preserve"> Advocates ecosystem water budget with senior water rights.</w:t>
        </w:r>
      </w:ins>
    </w:p>
    <w:p w14:paraId="4538A53C" w14:textId="215BC9C3" w:rsidR="00A341B7" w:rsidRDefault="00A341B7" w:rsidP="001C0B4B">
      <w:pPr>
        <w:pStyle w:val="BodyText"/>
        <w:rPr>
          <w:ins w:id="87" w:author="Kouba, Claire" w:date="2025-05-12T12:51:00Z" w16du:dateUtc="2025-05-12T16:51:00Z"/>
        </w:rPr>
      </w:pPr>
      <w:ins w:id="88" w:author="Kouba, Claire" w:date="2025-05-12T12:46:00Z" w16du:dateUtc="2025-05-12T16:46:00Z">
        <w:r>
          <w:t>(Stein 2021)</w:t>
        </w:r>
      </w:ins>
      <w:ins w:id="89" w:author="Kouba, Claire" w:date="2025-05-12T12:49:00Z" w16du:dateUtc="2025-05-12T16:49:00Z">
        <w:r w:rsidR="007307E1">
          <w:t>. Developed CEFF.</w:t>
        </w:r>
      </w:ins>
      <w:ins w:id="90" w:author="Kouba, Claire" w:date="2025-05-12T12:52:00Z" w16du:dateUtc="2025-05-12T16:52:00Z">
        <w:r w:rsidR="009B042C">
          <w:t xml:space="preserve"> Interagency Workgrou</w:t>
        </w:r>
      </w:ins>
      <w:ins w:id="91" w:author="Kouba, Claire" w:date="2025-05-12T12:53:00Z" w16du:dateUtc="2025-05-12T16:53:00Z">
        <w:r w:rsidR="009B042C">
          <w:t>p.</w:t>
        </w:r>
      </w:ins>
      <w:ins w:id="92" w:author="Kouba, Claire" w:date="2025-05-12T12:50:00Z" w16du:dateUtc="2025-05-12T16:50:00Z">
        <w:r w:rsidR="007307E1">
          <w:t xml:space="preserve"> Example of state-scale e-flows recommendation rather than watershed-specific flow regime.</w:t>
        </w:r>
      </w:ins>
      <w:ins w:id="93" w:author="Kouba, Claire" w:date="2025-05-12T12:52:00Z" w16du:dateUtc="2025-05-12T16:52:00Z">
        <w:r w:rsidR="00137ABC">
          <w:t xml:space="preserve"> Tiered framework: full consideration of ecosystem needs before deciding trade-offs with other water uses.</w:t>
        </w:r>
      </w:ins>
    </w:p>
    <w:p w14:paraId="1A29E5A7" w14:textId="79CB9082" w:rsidR="00137ABC" w:rsidRDefault="00137ABC" w:rsidP="001C0B4B">
      <w:pPr>
        <w:pStyle w:val="BodyText"/>
        <w:rPr>
          <w:ins w:id="94" w:author="Kouba, Claire" w:date="2025-05-12T13:19:00Z" w16du:dateUtc="2025-05-12T17:19:00Z"/>
        </w:rPr>
      </w:pPr>
      <w:ins w:id="95" w:author="Kouba, Claire" w:date="2025-05-12T12:51:00Z" w16du:dateUtc="2025-05-12T16:51:00Z">
        <w:r>
          <w:t>Yarnell et al 2015</w:t>
        </w:r>
      </w:ins>
      <w:ins w:id="96" w:author="Kouba, Claire" w:date="2025-05-12T13:00:00Z" w16du:dateUtc="2025-05-12T17:00:00Z">
        <w:r w:rsidR="000334BB">
          <w:t xml:space="preserve">. </w:t>
        </w:r>
      </w:ins>
      <w:ins w:id="97" w:author="Kouba, Claire" w:date="2025-05-12T13:37:00Z" w16du:dateUtc="2025-05-12T17:37:00Z">
        <w:r w:rsidR="00374080">
          <w:t>Preserving functions in modified riverscapes, examples in rivers in western US.</w:t>
        </w:r>
      </w:ins>
      <w:ins w:id="98" w:author="Kouba, Claire" w:date="2025-05-12T14:16:00Z" w16du:dateUtc="2025-05-12T18:16:00Z">
        <w:r w:rsidR="00995AF4" w:rsidRPr="00995AF4">
          <w:t xml:space="preserve"> </w:t>
        </w:r>
        <w:r w:rsidR="00995AF4">
          <w:t>“</w:t>
        </w:r>
        <w:r w:rsidR="00995AF4" w:rsidRPr="00995AF4">
          <w:t>Managing rivers in a nonstationary world requires management strategies and policies that focus on preserving key functions and processes to sustain the dynamically evolving nature of river ecosystems</w:t>
        </w:r>
        <w:r w:rsidR="00995AF4">
          <w:t>”</w:t>
        </w:r>
      </w:ins>
    </w:p>
    <w:p w14:paraId="1DAF72D6" w14:textId="68C456ED" w:rsidR="00227EC7" w:rsidRDefault="00227EC7" w:rsidP="001C0B4B">
      <w:pPr>
        <w:pStyle w:val="BodyText"/>
        <w:rPr>
          <w:ins w:id="99" w:author="Kouba, Claire" w:date="2025-05-12T15:06:00Z" w16du:dateUtc="2025-05-12T19:06:00Z"/>
        </w:rPr>
      </w:pPr>
      <w:ins w:id="100" w:author="Kouba, Claire" w:date="2025-05-12T13:19:00Z" w16du:dateUtc="2025-05-12T17:19:00Z">
        <w:r>
          <w:t>Arthington 2012. Environmental Flows: Saving Rivers in the Third Mill</w:t>
        </w:r>
      </w:ins>
      <w:ins w:id="101" w:author="Kouba, Claire" w:date="2025-05-12T13:20:00Z" w16du:dateUtc="2025-05-12T17:20:00Z">
        <w:r>
          <w:t>enium</w:t>
        </w:r>
      </w:ins>
      <w:ins w:id="102" w:author="Kouba, Claire" w:date="2025-05-12T13:37:00Z" w16du:dateUtc="2025-05-12T17:37:00Z">
        <w:r w:rsidR="00374080">
          <w:t>. Story of e flows development.</w:t>
        </w:r>
      </w:ins>
    </w:p>
    <w:p w14:paraId="61ACA917" w14:textId="77777777" w:rsidR="005B1D02" w:rsidRDefault="005B1D02" w:rsidP="005B1D02">
      <w:pPr>
        <w:pStyle w:val="BodyText"/>
        <w:rPr>
          <w:ins w:id="103" w:author="Kouba, Claire" w:date="2025-05-12T15:21:00Z" w16du:dateUtc="2025-05-12T19:21:00Z"/>
        </w:rPr>
      </w:pPr>
      <w:ins w:id="104" w:author="Kouba, Claire" w:date="2025-05-12T13:32:00Z" w16du:dateUtc="2025-05-12T17:32:00Z">
        <w:r>
          <w:t>“</w:t>
        </w:r>
        <w:proofErr w:type="gramStart"/>
        <w:r>
          <w:t>functional</w:t>
        </w:r>
        <w:proofErr w:type="gramEnd"/>
        <w:r>
          <w:t xml:space="preserve"> flows” term proposed in Escobar-Arias and Pasternack 2010</w:t>
        </w:r>
      </w:ins>
    </w:p>
    <w:p w14:paraId="1B93E7B7" w14:textId="524D7D6A" w:rsidR="004B2531" w:rsidRDefault="004B2531" w:rsidP="005B1D02">
      <w:pPr>
        <w:pStyle w:val="BodyText"/>
        <w:rPr>
          <w:ins w:id="105" w:author="Kouba, Claire" w:date="2025-05-12T15:23:00Z" w16du:dateUtc="2025-05-12T19:23:00Z"/>
        </w:rPr>
      </w:pPr>
      <w:ins w:id="106" w:author="Kouba, Claire" w:date="2025-05-12T15:22:00Z" w16du:dateUtc="2025-05-12T19:22:00Z">
        <w:r>
          <w:t>@</w:t>
        </w:r>
      </w:ins>
      <w:ins w:id="107" w:author="Kouba, Claire" w:date="2025-05-12T15:21:00Z" w16du:dateUtc="2025-05-12T19:21:00Z">
        <w:r>
          <w:t>KelsonCarlsonPrecip</w:t>
        </w:r>
      </w:ins>
      <w:ins w:id="108" w:author="Kouba, Claire" w:date="2025-05-12T15:22:00Z" w16du:dateUtc="2025-05-12T19:22:00Z">
        <w:r>
          <w:t>itation201</w:t>
        </w:r>
        <w:r w:rsidR="00682244">
          <w:t>9. D</w:t>
        </w:r>
      </w:ins>
      <w:ins w:id="109" w:author="Kouba, Claire" w:date="2025-05-12T15:23:00Z" w16du:dateUtc="2025-05-12T19:23:00Z">
        <w:r w:rsidR="00682244">
          <w:t>ry and wet year d</w:t>
        </w:r>
      </w:ins>
      <w:ins w:id="110" w:author="Kouba, Claire" w:date="2025-05-12T15:22:00Z" w16du:dateUtc="2025-05-12T19:22:00Z">
        <w:r w:rsidR="00682244">
          <w:t xml:space="preserve">iffs in </w:t>
        </w:r>
        <w:proofErr w:type="spellStart"/>
        <w:r w:rsidR="00682244">
          <w:t>streamflows</w:t>
        </w:r>
        <w:proofErr w:type="spellEnd"/>
        <w:r w:rsidR="00682244">
          <w:t xml:space="preserve"> </w:t>
        </w:r>
      </w:ins>
      <w:ins w:id="111" w:author="Kouba, Claire" w:date="2025-05-12T15:23:00Z" w16du:dateUtc="2025-05-12T19:23:00Z">
        <w:r w:rsidR="00682244">
          <w:t xml:space="preserve">in the S Fork Eel </w:t>
        </w:r>
      </w:ins>
      <w:ins w:id="112" w:author="Kouba, Claire" w:date="2025-05-12T15:22:00Z" w16du:dateUtc="2025-05-12T19:22:00Z">
        <w:r w:rsidR="00682244">
          <w:t>do not impa</w:t>
        </w:r>
      </w:ins>
      <w:ins w:id="113" w:author="Kouba, Claire" w:date="2025-05-12T15:23:00Z" w16du:dateUtc="2025-05-12T19:23:00Z">
        <w:r w:rsidR="00682244">
          <w:t>c</w:t>
        </w:r>
      </w:ins>
      <w:ins w:id="114" w:author="Kouba, Claire" w:date="2025-05-12T15:22:00Z" w16du:dateUtc="2025-05-12T19:22:00Z">
        <w:r w:rsidR="00682244">
          <w:t>t out-migration timing of</w:t>
        </w:r>
      </w:ins>
      <w:ins w:id="115" w:author="Kouba, Claire" w:date="2025-05-12T15:23:00Z" w16du:dateUtc="2025-05-12T19:23:00Z">
        <w:r w:rsidR="00682244">
          <w:t xml:space="preserve"> steelhead (maybe because it’s such good habitat)</w:t>
        </w:r>
      </w:ins>
      <w:ins w:id="116" w:author="Kouba, Claire" w:date="2025-05-12T15:22:00Z" w16du:dateUtc="2025-05-12T19:22:00Z">
        <w:r w:rsidR="00682244">
          <w:t xml:space="preserve">. </w:t>
        </w:r>
      </w:ins>
    </w:p>
    <w:p w14:paraId="4CFA6BD7" w14:textId="37AE1FEC" w:rsidR="001E4B2E" w:rsidRDefault="001E4B2E" w:rsidP="005B1D02">
      <w:pPr>
        <w:pStyle w:val="BodyText"/>
        <w:rPr>
          <w:ins w:id="117" w:author="Kouba, Claire" w:date="2025-05-12T13:37:00Z" w16du:dateUtc="2025-05-12T17:37:00Z"/>
        </w:rPr>
      </w:pPr>
      <w:ins w:id="118" w:author="Kouba, Claire" w:date="2025-05-12T15:23:00Z" w16du:dateUtc="2025-05-12T19:23:00Z">
        <w:r>
          <w:t>@Sellhe</w:t>
        </w:r>
      </w:ins>
      <w:ins w:id="119" w:author="Kouba, Claire" w:date="2025-05-12T15:24:00Z" w16du:dateUtc="2025-05-12T19:24:00Z">
        <w:r>
          <w:t xml:space="preserve">imEtAlInformed2020. Sac River </w:t>
        </w:r>
        <w:proofErr w:type="spellStart"/>
        <w:r>
          <w:t>Chinoook</w:t>
        </w:r>
      </w:ins>
      <w:proofErr w:type="spellEnd"/>
      <w:ins w:id="120" w:author="Kouba, Claire" w:date="2025-05-12T15:26:00Z" w16du:dateUtc="2025-05-12T19:26:00Z">
        <w:r>
          <w:t xml:space="preserve"> real time adaptive flow </w:t>
        </w:r>
        <w:proofErr w:type="spellStart"/>
        <w:r>
          <w:t>mgmt</w:t>
        </w:r>
      </w:ins>
      <w:proofErr w:type="spellEnd"/>
      <w:ins w:id="121" w:author="Kouba, Claire" w:date="2025-05-12T15:24:00Z" w16du:dateUtc="2025-05-12T19:24:00Z">
        <w:r>
          <w:t xml:space="preserve">: </w:t>
        </w:r>
      </w:ins>
      <w:ins w:id="122" w:author="Kouba, Claire" w:date="2025-05-12T15:25:00Z" w16du:dateUtc="2025-05-12T19:25:00Z">
        <w:r>
          <w:t xml:space="preserve">Two prescribed flow pulses reduced 1) fish egg </w:t>
        </w:r>
        <w:proofErr w:type="gramStart"/>
        <w:r>
          <w:t>stranding,  and</w:t>
        </w:r>
        <w:proofErr w:type="gramEnd"/>
        <w:r>
          <w:t xml:space="preserve"> 2) high juvenile fish densities</w:t>
        </w:r>
      </w:ins>
      <w:ins w:id="123" w:author="Kouba, Claire" w:date="2025-05-12T15:26:00Z" w16du:dateUtc="2025-05-12T19:26:00Z">
        <w:r>
          <w:t xml:space="preserve"> in 2013-2014.</w:t>
        </w:r>
      </w:ins>
    </w:p>
    <w:p w14:paraId="214F8849" w14:textId="5B873EC6" w:rsidR="00374080" w:rsidRDefault="00907045" w:rsidP="005B1D02">
      <w:pPr>
        <w:pStyle w:val="BodyText"/>
        <w:rPr>
          <w:ins w:id="124" w:author="Kouba, Claire" w:date="2025-05-12T15:42:00Z" w16du:dateUtc="2025-05-12T19:42:00Z"/>
        </w:rPr>
      </w:pPr>
      <w:ins w:id="125" w:author="Kouba, Claire" w:date="2025-05-12T15:27:00Z" w16du:dateUtc="2025-05-12T19:27:00Z">
        <w:r>
          <w:t>@Bellido-</w:t>
        </w:r>
      </w:ins>
      <w:ins w:id="126" w:author="Kouba, Claire" w:date="2025-05-12T15:28:00Z" w16du:dateUtc="2025-05-12T19:28:00Z">
        <w:r w:rsidRPr="00907045">
          <w:t xml:space="preserve"> </w:t>
        </w:r>
        <w:r w:rsidRPr="00907045">
          <w:t>LeivaEtAlModeling2021</w:t>
        </w:r>
        <w:r>
          <w:t xml:space="preserve">. Simple population model plus hydraulics plus bioenergetics in different habitats mostly reproduced outmigrant numbers and timing. </w:t>
        </w:r>
      </w:ins>
    </w:p>
    <w:p w14:paraId="1C4F39C3" w14:textId="3DC1F853" w:rsidR="00731B0D" w:rsidRDefault="00731B0D" w:rsidP="005B1D02">
      <w:pPr>
        <w:pStyle w:val="BodyText"/>
        <w:rPr>
          <w:ins w:id="127" w:author="Kouba, Claire" w:date="2025-05-12T15:59:00Z" w16du:dateUtc="2025-05-12T19:59:00Z"/>
        </w:rPr>
      </w:pPr>
      <w:ins w:id="128" w:author="Kouba, Claire" w:date="2025-05-12T15:42:00Z" w16du:dateUtc="2025-05-12T19:42:00Z">
        <w:r>
          <w:t>@MichelEtAlNon</w:t>
        </w:r>
      </w:ins>
      <w:ins w:id="129" w:author="Kouba, Claire" w:date="2025-05-12T15:43:00Z" w16du:dateUtc="2025-05-12T19:43:00Z">
        <w:r>
          <w:t xml:space="preserve">linear2021. Flow-ecology relationships. </w:t>
        </w:r>
      </w:ins>
      <w:ins w:id="130" w:author="Kouba, Claire" w:date="2025-05-12T15:44:00Z" w16du:dateUtc="2025-05-12T19:44:00Z">
        <w:r>
          <w:t>Previous work: m</w:t>
        </w:r>
      </w:ins>
      <w:ins w:id="131" w:author="Kouba, Claire" w:date="2025-05-12T15:43:00Z" w16du:dateUtc="2025-05-12T19:43:00Z">
        <w:r>
          <w:t>ore Ce</w:t>
        </w:r>
      </w:ins>
      <w:ins w:id="132" w:author="Kouba, Claire" w:date="2025-05-12T15:44:00Z" w16du:dateUtc="2025-05-12T19:44:00Z">
        <w:r>
          <w:t xml:space="preserve">ntral Valley flow can </w:t>
        </w:r>
        <w:r>
          <w:sym w:font="Wingdings" w:char="F0E0"/>
        </w:r>
        <w:r>
          <w:t xml:space="preserve"> more juvenile fish survival, but nonlinearities not explored. This study developed a flow-survival relationship in different water years (2013-2019).</w:t>
        </w:r>
      </w:ins>
      <w:ins w:id="133" w:author="Kouba, Claire" w:date="2025-05-12T15:45:00Z" w16du:dateUtc="2025-05-12T19:45:00Z">
        <w:r>
          <w:t xml:space="preserve"> Survival % </w:t>
        </w:r>
      </w:ins>
      <w:ins w:id="134" w:author="Kouba, Claire" w:date="2025-05-12T15:46:00Z" w16du:dateUtc="2025-05-12T19:46:00Z">
        <w:r>
          <w:t xml:space="preserve">numbers (min, mean, high thresholds): </w:t>
        </w:r>
      </w:ins>
      <w:ins w:id="135" w:author="Kouba, Claire" w:date="2025-05-12T15:45:00Z" w16du:dateUtc="2025-05-12T19:45:00Z">
        <w:r>
          <w:t>Below min: 3%; Min-mean: 19%; mean-high: 50%</w:t>
        </w:r>
      </w:ins>
      <w:ins w:id="136" w:author="Kouba, Claire" w:date="2025-05-12T15:51:00Z" w16du:dateUtc="2025-05-12T19:51:00Z">
        <w:r w:rsidR="00E41219">
          <w:t xml:space="preserve"> (also shortest travel times out)</w:t>
        </w:r>
      </w:ins>
      <w:ins w:id="137" w:author="Kouba, Claire" w:date="2025-05-12T15:45:00Z" w16du:dateUtc="2025-05-12T19:45:00Z">
        <w:r>
          <w:t>; above high: 35% survival.</w:t>
        </w:r>
      </w:ins>
      <w:ins w:id="138" w:author="Kouba, Claire" w:date="2025-05-12T15:46:00Z" w16du:dateUtc="2025-05-12T19:46:00Z">
        <w:r w:rsidR="009370EA">
          <w:t xml:space="preserve"> Then, calculated survival rates </w:t>
        </w:r>
      </w:ins>
      <w:ins w:id="139" w:author="Kouba, Claire" w:date="2025-05-12T15:47:00Z" w16du:dateUtc="2025-05-12T19:47:00Z">
        <w:r w:rsidR="009370EA">
          <w:t xml:space="preserve">in redesigned hydrographs. </w:t>
        </w:r>
      </w:ins>
      <w:ins w:id="140" w:author="Kouba, Claire" w:date="2025-05-12T15:53:00Z" w16du:dateUtc="2025-05-12T19:53:00Z">
        <w:r w:rsidR="0084130A">
          <w:t xml:space="preserve">Focused on one functional flow (spring pulse), one </w:t>
        </w:r>
        <w:proofErr w:type="spellStart"/>
        <w:r w:rsidR="0084130A">
          <w:t>lifestage</w:t>
        </w:r>
        <w:proofErr w:type="spellEnd"/>
        <w:r w:rsidR="0084130A">
          <w:t xml:space="preserve"> and function (outmigration of juveniles) and had great eco data (PIT tagged transit times and survival rates).</w:t>
        </w:r>
      </w:ins>
    </w:p>
    <w:p w14:paraId="66029233" w14:textId="77777777" w:rsidR="00321D80" w:rsidRDefault="0084130A" w:rsidP="005B1D02">
      <w:pPr>
        <w:pStyle w:val="BodyText"/>
        <w:rPr>
          <w:ins w:id="141" w:author="Kouba, Claire" w:date="2025-05-12T16:27:00Z" w16du:dateUtc="2025-05-12T20:27:00Z"/>
        </w:rPr>
      </w:pPr>
      <w:ins w:id="142" w:author="Kouba, Claire" w:date="2025-05-12T15:59:00Z" w16du:dateUtc="2025-05-12T19:59:00Z">
        <w:r>
          <w:t>@</w:t>
        </w:r>
        <w:r w:rsidRPr="0084130A">
          <w:t xml:space="preserve"> </w:t>
        </w:r>
        <w:r w:rsidRPr="0084130A">
          <w:t>BarbourEtAlOptimisation2016</w:t>
        </w:r>
        <w:r>
          <w:t>. Tradeoffs between conflicting objectives. 4 challenges: ID and quantify ecosystem objectives; spec obj and mgmt. alts in an optimization framework</w:t>
        </w:r>
      </w:ins>
      <w:ins w:id="143" w:author="Kouba, Claire" w:date="2025-05-12T16:00:00Z" w16du:dateUtc="2025-05-12T20:00:00Z">
        <w:r>
          <w:t>; and testing predictions against observations.</w:t>
        </w:r>
        <w:r w:rsidR="002F5BA4">
          <w:t xml:space="preserve"> Practices for defining obj functions. </w:t>
        </w:r>
      </w:ins>
      <w:ins w:id="144" w:author="Kouba, Claire" w:date="2025-05-12T16:05:00Z" w16du:dateUtc="2025-05-12T20:05:00Z">
        <w:r w:rsidR="002F5BA4">
          <w:t xml:space="preserve">Two types of obj </w:t>
        </w:r>
        <w:proofErr w:type="spellStart"/>
        <w:r w:rsidR="002F5BA4">
          <w:t>fns</w:t>
        </w:r>
        <w:proofErr w:type="spellEnd"/>
        <w:r w:rsidR="002F5BA4">
          <w:t>: achieving hydro metrics and targeting eco need</w:t>
        </w:r>
      </w:ins>
      <w:ins w:id="145" w:author="Kouba, Claire" w:date="2025-05-12T16:06:00Z" w16du:dateUtc="2025-05-12T20:06:00Z">
        <w:r w:rsidR="002F5BA4">
          <w:t>s directly.</w:t>
        </w:r>
      </w:ins>
      <w:ins w:id="146" w:author="Kouba, Claire" w:date="2025-05-12T16:09:00Z" w16du:dateUtc="2025-05-12T20:09:00Z">
        <w:r w:rsidR="002F5BA4">
          <w:t xml:space="preserve"> Level of specificity affects quantifiability. Involving stakeholders is important.</w:t>
        </w:r>
      </w:ins>
      <w:ins w:id="147" w:author="Kouba, Claire" w:date="2025-05-12T16:12:00Z" w16du:dateUtc="2025-05-12T20:12:00Z">
        <w:r w:rsidR="0009726E">
          <w:t xml:space="preserve"> Species-preference/eco needs methods: need to pick an </w:t>
        </w:r>
      </w:ins>
      <w:ins w:id="148" w:author="Kouba, Claire" w:date="2025-05-12T16:13:00Z" w16du:dateUtc="2025-05-12T20:13:00Z">
        <w:r w:rsidR="0009726E">
          <w:t>appropriate umbrella/keystone species.</w:t>
        </w:r>
      </w:ins>
      <w:ins w:id="149" w:author="Kouba, Claire" w:date="2025-05-12T16:15:00Z" w16du:dateUtc="2025-05-12T20:15:00Z">
        <w:r w:rsidR="0070027E">
          <w:t xml:space="preserve"> Good history of Functional Flows and utility.</w:t>
        </w:r>
      </w:ins>
      <w:ins w:id="150" w:author="Kouba, Claire" w:date="2025-05-12T16:16:00Z" w16du:dateUtc="2025-05-12T20:16:00Z">
        <w:r w:rsidR="0070027E">
          <w:t xml:space="preserve"> Optimization methods: meta</w:t>
        </w:r>
      </w:ins>
      <w:ins w:id="151" w:author="Kouba, Claire" w:date="2025-05-12T16:17:00Z" w16du:dateUtc="2025-05-12T20:17:00Z">
        <w:r w:rsidR="0070027E">
          <w:t xml:space="preserve">heuristics (fuzzier?) and classical methods like linear programming. Obj </w:t>
        </w:r>
        <w:proofErr w:type="spellStart"/>
        <w:r w:rsidR="0070027E">
          <w:t>fn</w:t>
        </w:r>
        <w:proofErr w:type="spellEnd"/>
        <w:r w:rsidR="0070027E">
          <w:t xml:space="preserve"> definitions:</w:t>
        </w:r>
      </w:ins>
      <w:ins w:id="152" w:author="Kouba, Claire" w:date="2025-05-12T16:18:00Z" w16du:dateUtc="2025-05-12T20:18:00Z">
        <w:r w:rsidR="0070027E">
          <w:t xml:space="preserve"> 1) max/min </w:t>
        </w:r>
        <w:r w:rsidR="0070027E">
          <w:lastRenderedPageBreak/>
          <w:t xml:space="preserve">totals or </w:t>
        </w:r>
        <w:proofErr w:type="spellStart"/>
        <w:r w:rsidR="0070027E">
          <w:t>avgs</w:t>
        </w:r>
      </w:ins>
      <w:proofErr w:type="spellEnd"/>
      <w:ins w:id="153" w:author="Kouba, Claire" w:date="2025-05-12T16:19:00Z" w16du:dateUtc="2025-05-12T20:19:00Z">
        <w:r w:rsidR="0070027E">
          <w:t xml:space="preserve"> (tends to prioritize outlier “good” periods instead of longer periods avoiding, e.g., critical lows)</w:t>
        </w:r>
      </w:ins>
      <w:ins w:id="154" w:author="Kouba, Claire" w:date="2025-05-12T16:18:00Z" w16du:dateUtc="2025-05-12T20:18:00Z">
        <w:r w:rsidR="0070027E">
          <w:t>; 2) max/min diff between actual and target values; 3) constraints; 4) max a min</w:t>
        </w:r>
      </w:ins>
      <w:ins w:id="155" w:author="Kouba, Claire" w:date="2025-05-12T16:22:00Z" w16du:dateUtc="2025-05-12T20:22:00Z">
        <w:r w:rsidR="00321D80">
          <w:t xml:space="preserve"> (avoid worst case conditions)</w:t>
        </w:r>
      </w:ins>
      <w:ins w:id="156" w:author="Kouba, Claire" w:date="2025-05-12T16:18:00Z" w16du:dateUtc="2025-05-12T20:18:00Z">
        <w:r w:rsidR="0070027E">
          <w:t>/min a max.</w:t>
        </w:r>
      </w:ins>
      <w:ins w:id="157" w:author="Kouba, Claire" w:date="2025-05-12T16:24:00Z" w16du:dateUtc="2025-05-12T20:24:00Z">
        <w:r w:rsidR="00321D80">
          <w:t xml:space="preserve"> also: no one checks to see if their model bears out </w:t>
        </w:r>
      </w:ins>
      <w:ins w:id="158" w:author="Kouba, Claire" w:date="2025-05-12T16:25:00Z" w16du:dateUtc="2025-05-12T20:25:00Z">
        <w:r w:rsidR="00321D80">
          <w:t>in practice.</w:t>
        </w:r>
      </w:ins>
    </w:p>
    <w:p w14:paraId="11A0C06F" w14:textId="77777777" w:rsidR="007344A2" w:rsidRDefault="00321D80" w:rsidP="005B1D02">
      <w:pPr>
        <w:pStyle w:val="BodyText"/>
        <w:rPr>
          <w:ins w:id="159" w:author="Kouba, Claire" w:date="2025-05-12T16:28:00Z" w16du:dateUtc="2025-05-12T20:28:00Z"/>
        </w:rPr>
      </w:pPr>
      <w:ins w:id="160" w:author="Kouba, Claire" w:date="2025-05-12T16:27:00Z" w16du:dateUtc="2025-05-12T20:27:00Z">
        <w:r>
          <w:t>@</w:t>
        </w:r>
        <w:r w:rsidRPr="00321D80">
          <w:t xml:space="preserve"> </w:t>
        </w:r>
        <w:r w:rsidRPr="00321D80">
          <w:t>NislowArmstrongLifehistorybased2012</w:t>
        </w:r>
        <w:r>
          <w:t xml:space="preserve">. </w:t>
        </w:r>
      </w:ins>
      <w:ins w:id="161" w:author="Kouba, Claire" w:date="2025-05-12T16:28:00Z" w16du:dateUtc="2025-05-12T20:28:00Z">
        <w:r w:rsidR="007344A2">
          <w:t>“</w:t>
        </w:r>
        <w:proofErr w:type="gramStart"/>
        <w:r w:rsidR="007344A2" w:rsidRPr="007344A2">
          <w:t>fundamental</w:t>
        </w:r>
        <w:proofErr w:type="gramEnd"/>
        <w:r w:rsidR="007344A2" w:rsidRPr="007344A2">
          <w:t xml:space="preserve"> interactions between flow and water temperature must be incorporated into the robust models ultimately required for science-based management</w:t>
        </w:r>
        <w:r w:rsidR="007344A2">
          <w:t>”</w:t>
        </w:r>
      </w:ins>
    </w:p>
    <w:p w14:paraId="3DAB4591" w14:textId="1CA39959" w:rsidR="0084130A" w:rsidRDefault="0070027E" w:rsidP="005B1D02">
      <w:pPr>
        <w:pStyle w:val="BodyText"/>
        <w:rPr>
          <w:ins w:id="162" w:author="Kouba, Claire" w:date="2025-05-12T16:30:00Z" w16du:dateUtc="2025-05-12T20:30:00Z"/>
        </w:rPr>
      </w:pPr>
      <w:ins w:id="163" w:author="Kouba, Claire" w:date="2025-05-12T16:18:00Z" w16du:dateUtc="2025-05-12T20:18:00Z">
        <w:r>
          <w:t xml:space="preserve"> </w:t>
        </w:r>
      </w:ins>
      <w:ins w:id="164" w:author="Kouba, Claire" w:date="2025-05-12T16:28:00Z" w16du:dateUtc="2025-05-12T20:28:00Z">
        <w:r w:rsidR="007344A2">
          <w:t>@</w:t>
        </w:r>
        <w:r w:rsidR="007344A2" w:rsidRPr="007344A2">
          <w:t xml:space="preserve"> </w:t>
        </w:r>
        <w:r w:rsidR="007344A2" w:rsidRPr="007344A2">
          <w:t>JagerSmithSustainable2008</w:t>
        </w:r>
        <w:r w:rsidR="007344A2">
          <w:t xml:space="preserve">. </w:t>
        </w:r>
      </w:ins>
      <w:ins w:id="165" w:author="Kouba, Claire" w:date="2025-05-12T16:29:00Z" w16du:dateUtc="2025-05-12T20:29:00Z">
        <w:r w:rsidR="007344A2">
          <w:t xml:space="preserve">Need more prediction of ecosystem responses to flow. </w:t>
        </w:r>
      </w:ins>
    </w:p>
    <w:p w14:paraId="3CADCF04" w14:textId="450A3785" w:rsidR="00F84C64" w:rsidRDefault="00F84C64" w:rsidP="005B1D02">
      <w:pPr>
        <w:pStyle w:val="BodyText"/>
        <w:rPr>
          <w:ins w:id="166" w:author="Kouba, Claire" w:date="2025-05-12T13:32:00Z" w16du:dateUtc="2025-05-12T17:32:00Z"/>
        </w:rPr>
      </w:pPr>
      <w:ins w:id="167" w:author="Kouba, Claire" w:date="2025-05-12T16:31:00Z" w16du:dateUtc="2025-05-12T20:31:00Z">
        <w:r>
          <w:t>@</w:t>
        </w:r>
        <w:r w:rsidRPr="00F84C64">
          <w:t>NullLundFISH2012</w:t>
        </w:r>
        <w:r>
          <w:t>. Shasta R. Scenarios: relocating major diversion, increasing riparian shading, higher in</w:t>
        </w:r>
      </w:ins>
      <w:ins w:id="168" w:author="Kouba, Claire" w:date="2025-05-12T16:32:00Z" w16du:dateUtc="2025-05-12T20:32:00Z">
        <w:r>
          <w:t xml:space="preserve">stream flow, </w:t>
        </w:r>
        <w:proofErr w:type="spellStart"/>
        <w:r>
          <w:t>coolwater</w:t>
        </w:r>
        <w:proofErr w:type="spellEnd"/>
        <w:r>
          <w:t xml:space="preserve"> spring, removing a dam</w:t>
        </w:r>
      </w:ins>
    </w:p>
    <w:p w14:paraId="6F894CA4" w14:textId="77777777" w:rsidR="000334BB" w:rsidRDefault="00137ABC" w:rsidP="001C0B4B">
      <w:pPr>
        <w:pStyle w:val="BodyText"/>
        <w:rPr>
          <w:ins w:id="169" w:author="Kouba, Claire" w:date="2025-05-12T12:55:00Z" w16du:dateUtc="2025-05-12T16:55:00Z"/>
        </w:rPr>
      </w:pPr>
      <w:ins w:id="170" w:author="Kouba, Claire" w:date="2025-05-12T12:51:00Z" w16du:dateUtc="2025-05-12T16:51:00Z">
        <w:r>
          <w:t xml:space="preserve">Other notes: </w:t>
        </w:r>
      </w:ins>
    </w:p>
    <w:p w14:paraId="0A19F0F1" w14:textId="6A2D025B" w:rsidR="000334BB" w:rsidRDefault="000334BB" w:rsidP="001C0B4B">
      <w:pPr>
        <w:pStyle w:val="BodyText"/>
        <w:rPr>
          <w:ins w:id="171" w:author="Kouba, Claire" w:date="2025-05-12T12:55:00Z" w16du:dateUtc="2025-05-12T16:55:00Z"/>
        </w:rPr>
      </w:pPr>
      <w:ins w:id="172" w:author="Kouba, Claire" w:date="2025-05-12T12:56:00Z" w16du:dateUtc="2025-05-12T16:56:00Z">
        <w:r>
          <w:t>Regulated rivers e flows started at:</w:t>
        </w:r>
      </w:ins>
      <w:ins w:id="173" w:author="Kouba, Claire" w:date="2025-05-12T12:55:00Z" w16du:dateUtc="2025-05-12T16:55:00Z">
        <w:r>
          <w:t xml:space="preserve"> single minimum in-stream flow during low-flow periods. </w:t>
        </w:r>
      </w:ins>
    </w:p>
    <w:p w14:paraId="2E347A4C" w14:textId="0EB32833" w:rsidR="000334BB" w:rsidRDefault="00A341B7" w:rsidP="001C0B4B">
      <w:pPr>
        <w:pStyle w:val="BodyText"/>
        <w:rPr>
          <w:ins w:id="174" w:author="Kouba, Claire" w:date="2025-05-12T12:55:00Z" w16du:dateUtc="2025-05-12T16:55:00Z"/>
        </w:rPr>
      </w:pPr>
      <w:ins w:id="175" w:author="Kouba, Claire" w:date="2025-05-12T12:48:00Z" w16du:dateUtc="2025-05-12T16:48:00Z">
        <w:r>
          <w:t>Utility of hydrologic-only methods.</w:t>
        </w:r>
      </w:ins>
    </w:p>
    <w:p w14:paraId="0EA0EC6D" w14:textId="29FF7893" w:rsidR="00A341B7" w:rsidRDefault="00A341B7" w:rsidP="001C0B4B">
      <w:pPr>
        <w:pStyle w:val="BodyText"/>
        <w:rPr>
          <w:ins w:id="176" w:author="Kouba, Claire" w:date="2025-05-12T13:31:00Z" w16du:dateUtc="2025-05-12T17:31:00Z"/>
        </w:rPr>
      </w:pPr>
      <w:ins w:id="177" w:author="Kouba, Claire" w:date="2025-05-12T12:48:00Z" w16du:dateUtc="2025-05-12T16:48:00Z">
        <w:r>
          <w:t>Species-specific study versus attempting to preserve functions for the whole ecosystem: “umbrella species” effect</w:t>
        </w:r>
      </w:ins>
      <w:ins w:id="178" w:author="Kouba, Claire" w:date="2025-05-12T12:55:00Z" w16du:dateUtc="2025-05-12T16:55:00Z">
        <w:r w:rsidR="000334BB">
          <w:t xml:space="preserve"> for some species</w:t>
        </w:r>
      </w:ins>
      <w:ins w:id="179" w:author="Kouba, Claire" w:date="2025-05-12T12:48:00Z" w16du:dateUtc="2025-05-12T16:48:00Z">
        <w:r>
          <w:t>?</w:t>
        </w:r>
      </w:ins>
    </w:p>
    <w:p w14:paraId="59388FE2" w14:textId="77777777" w:rsidR="000334BB" w:rsidRPr="001C0B4B" w:rsidRDefault="000334BB" w:rsidP="001C0B4B">
      <w:pPr>
        <w:pStyle w:val="BodyText"/>
        <w:pPrChange w:id="180" w:author="Kouba, Claire" w:date="2025-05-12T11:44:00Z" w16du:dateUtc="2025-05-12T15:44:00Z">
          <w:pPr>
            <w:pStyle w:val="FirstParagraph"/>
          </w:pPr>
        </w:pPrChange>
      </w:pPr>
    </w:p>
    <w:p w14:paraId="2C962943" w14:textId="77777777" w:rsidR="008D7EAC" w:rsidRDefault="00000000">
      <w:pPr>
        <w:pStyle w:val="BodyText"/>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N. Leroy Poff et al. 2010). Consequently, in recent decades a diverse body of research has sought to identify and quantify ecological responses to changes in flow.</w:t>
      </w:r>
    </w:p>
    <w:p w14:paraId="17B9BB3F" w14:textId="77777777" w:rsidR="008D7EAC" w:rsidRDefault="00000000">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with a heavy emphasis on extreme (low or high) flow events and the duration of components of the flow regime (e.g., Ayllón et al. 2014; Lamouroux and Olivier 2015; McManamay and Frimpong 2015; Bower et al. 2022). Causes of the change in hydrology </w:t>
      </w:r>
      <w:r>
        <w:lastRenderedPageBreak/>
        <w:t>include the operation of dams, changes in human water use, climate change, and natural flow variability (e.g., Alomía Herrera and Carrera Burneo 2017; Gao, Xie, and Zou 2020; White et al. 2018; Daneshvar et al. 2017; Herbst et al. 2019).</w:t>
      </w:r>
    </w:p>
    <w:p w14:paraId="4B511370" w14:textId="77777777" w:rsidR="008D7EAC" w:rsidRDefault="00000000">
      <w:pPr>
        <w:pStyle w:val="BodyText"/>
      </w:pPr>
      <w:r>
        <w:t>Investigations of flow-ecology relationships can also be grouped by approach (as in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00638855" w14:textId="77777777" w:rsidR="008D7EAC" w:rsidRDefault="00000000">
      <w:pPr>
        <w:pStyle w:val="BodyText"/>
      </w:pPr>
      <w:r>
        <w:t>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0571D3CA" w14:textId="77777777" w:rsidR="008D7EAC"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(J. S.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7AD6949E" w14:textId="77777777" w:rsidR="008D7EAC" w:rsidRDefault="00000000">
      <w:pPr>
        <w:pStyle w:val="BodyText"/>
      </w:pPr>
      <w:r>
        <w:lastRenderedPageBreak/>
        <w:t>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15106E5E" w14:textId="77777777" w:rsidR="008D7EAC" w:rsidRDefault="00000000">
      <w:pPr>
        <w:pStyle w:val="Heading2"/>
      </w:pPr>
      <w:bookmarkStart w:id="181" w:name="Xb27e77f18828496ffbb2766058a1667661d3f8c"/>
      <w:bookmarkEnd w:id="25"/>
      <w:r>
        <w:rPr>
          <w:rStyle w:val="SectionNumber"/>
        </w:rPr>
        <w:t>1.3</w:t>
      </w:r>
      <w:r>
        <w:tab/>
        <w:t>Historical assessments of Scott River flow-ecology relationships</w:t>
      </w:r>
    </w:p>
    <w:p w14:paraId="3266CE50" w14:textId="77777777" w:rsidR="008D7EAC" w:rsidRDefault="00000000">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 </w:t>
      </w:r>
      <w:r>
        <w:rPr>
          <w:b/>
          <w:bCs/>
        </w:rPr>
        <w:t>Klamath run estimates</w:t>
      </w:r>
      <w:r>
        <w:t xml:space="preserve">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r>
        <w:rPr>
          <w:b/>
          <w:bCs/>
        </w:rPr>
        <w:t>EDIT THIS PARAGRAPH TO REDUCE REDUNDANCY</w:t>
      </w:r>
    </w:p>
    <w:p w14:paraId="2D059573" w14:textId="77777777" w:rsidR="008D7EAC" w:rsidRDefault="00000000">
      <w:pPr>
        <w:pStyle w:val="Heading1"/>
      </w:pPr>
      <w:bookmarkStart w:id="182" w:name="X75e9e61e99e6d01b3fc2a82737d889fa0508f9a"/>
      <w:bookmarkEnd w:id="1"/>
      <w:bookmarkEnd w:id="181"/>
      <w:r>
        <w:rPr>
          <w:rStyle w:val="SectionNumber"/>
        </w:rPr>
        <w:t>2</w:t>
      </w:r>
      <w:r>
        <w:tab/>
        <w:t>Methods: Case study setting and species of concern</w:t>
      </w:r>
    </w:p>
    <w:p w14:paraId="4A433412" w14:textId="77777777" w:rsidR="008D7EAC" w:rsidRDefault="00000000">
      <w:pPr>
        <w:pStyle w:val="FirstParagraph"/>
      </w:pPr>
      <w:r>
        <w:t>Exploring the empirical relationship between river hydrology and an ecological response requires both spatial and temporal overlap in a study area’s hydrologic and ecological monitoring data.</w:t>
      </w:r>
    </w:p>
    <w:p w14:paraId="0F316178" w14:textId="77777777" w:rsidR="008D7EAC"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w:t>
      </w:r>
      <w:r>
        <w:lastRenderedPageBreak/>
        <w:t xml:space="preserve">occurs upgradient of this gauge, its measurements are used to inform water management decisions in the populated areas of the valley (see </w:t>
      </w:r>
      <w:r>
        <w:rPr>
          <w:i/>
          <w:iCs/>
        </w:rPr>
        <w:t>Supplement</w:t>
      </w:r>
      <w:r>
        <w:t xml:space="preserve"> for more detail on Scott Valley management history, geography and climate).</w:t>
      </w:r>
    </w:p>
    <w:p w14:paraId="747504A5" w14:textId="77777777" w:rsidR="008D7EAC" w:rsidRDefault="00000000">
      <w:pPr>
        <w:pStyle w:val="BodyText"/>
      </w:pPr>
      <w:r>
        <w:rPr>
          <w:b/>
          <w:bCs/>
        </w:rPr>
        <w:t>add RST and FCF</w:t>
      </w:r>
      <w:r>
        <w:t xml:space="preserve"> Ecologic data in Scott Valley is available due to routine monitoring of spawning anadromous fish, which has been ongoing in the broader Klamath basin since at least 1978 (Knechtle and Chesney 2013). More in-depth monitoring of multiple salmonid life stages in the Scott River watershed has occurred since 2003 (e.g., Maurer 2003; Knechtle and Giudice 2023). This study takes advantage of this nearly two-decade record of adult spawner and juvenile salmon abundance observations to draw preliminary conclusions regarding this hydrology-ecology relationship.</w:t>
      </w:r>
    </w:p>
    <w:p w14:paraId="484015CB" w14:textId="77777777" w:rsidR="008D7EAC" w:rsidRDefault="00000000">
      <w:pPr>
        <w:pStyle w:val="SourceCode"/>
      </w:pPr>
      <w:r>
        <w:rPr>
          <w:rStyle w:val="VerbatimChar"/>
        </w:rPr>
        <w:t>## [1] FALSE</w:t>
      </w:r>
    </w:p>
    <w:p w14:paraId="5D90DD4B" w14:textId="77777777" w:rsidR="008D7EAC" w:rsidRDefault="00000000">
      <w:pPr>
        <w:pStyle w:val="CaptionedFigure"/>
      </w:pPr>
      <w:r>
        <w:rPr>
          <w:noProof/>
        </w:rPr>
        <w:lastRenderedPageBreak/>
        <w:drawing>
          <wp:inline distT="0" distB="0" distL="0" distR="0" wp14:anchorId="72374BE0" wp14:editId="4E66BA53">
            <wp:extent cx="5334000" cy="6324600"/>
            <wp:effectExtent l="0" t="0" r="0" b="0"/>
            <wp:docPr id="26"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7" name="Picture" descr="Graphics%20and%20Supplements/Figure%201.png"/>
                    <pic:cNvPicPr>
                      <a:picLocks noChangeAspect="1" noChangeArrowheads="1"/>
                    </pic:cNvPicPr>
                  </pic:nvPicPr>
                  <pic:blipFill>
                    <a:blip r:embed="rId6"/>
                    <a:stretch>
                      <a:fillRect/>
                    </a:stretch>
                  </pic:blipFill>
                  <pic:spPr bwMode="auto">
                    <a:xfrm>
                      <a:off x="0" y="0"/>
                      <a:ext cx="5334000" cy="6324600"/>
                    </a:xfrm>
                    <a:prstGeom prst="rect">
                      <a:avLst/>
                    </a:prstGeom>
                    <a:noFill/>
                    <a:ln w="9525">
                      <a:noFill/>
                      <a:headEnd/>
                      <a:tailEnd/>
                    </a:ln>
                  </pic:spPr>
                </pic:pic>
              </a:graphicData>
            </a:graphic>
          </wp:inline>
        </w:drawing>
      </w:r>
    </w:p>
    <w:p w14:paraId="19866A34" w14:textId="77777777" w:rsidR="008D7EAC" w:rsidRDefault="00000000">
      <w:pPr>
        <w:pStyle w:val="ImageCaption"/>
      </w:pPr>
      <w:bookmarkStart w:id="183" w:name="fig:ScottWatershedMap"/>
      <w:bookmarkEnd w:id="183"/>
      <w:r>
        <w:t>Figure 1: The Scott River watershed, with regional geographic context (see inset) and local features.</w:t>
      </w:r>
    </w:p>
    <w:p w14:paraId="54A50C34" w14:textId="77777777" w:rsidR="008D7EAC" w:rsidRDefault="00000000">
      <w:pPr>
        <w:pStyle w:val="Heading2"/>
      </w:pPr>
      <w:bookmarkStart w:id="184" w:name="Xf9b99239fe8eb82d085e872a0934e80531e93af"/>
      <w:r>
        <w:rPr>
          <w:rStyle w:val="SectionNumber"/>
        </w:rPr>
        <w:t>2.1</w:t>
      </w:r>
      <w:r>
        <w:tab/>
        <w:t>Species of concern: coho and Chinook salmon</w:t>
      </w:r>
    </w:p>
    <w:p w14:paraId="5AD21363" w14:textId="77777777" w:rsidR="008D7EAC" w:rsidRDefault="00000000">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w:t>
      </w:r>
      <w:r>
        <w:lastRenderedPageBreak/>
        <w:t>functional flow requirements (see Supplement for additional life history information). Chinook and coho salmon are distinct in several ways relevant to this study and to management considerations:</w:t>
      </w:r>
    </w:p>
    <w:p w14:paraId="483E9767" w14:textId="77777777" w:rsidR="008D7EAC" w:rsidRDefault="00000000">
      <w:pPr>
        <w:pStyle w:val="Compact"/>
        <w:numPr>
          <w:ilvl w:val="0"/>
          <w:numId w:val="2"/>
        </w:numPr>
      </w:pPr>
      <w:r>
        <w:t>The vast majority (</w:t>
      </w:r>
      <w:r>
        <w:rPr>
          <w:b/>
          <w:bCs/>
        </w:rPr>
        <w:t>XX%</w:t>
      </w:r>
      <w:r>
        <w:t>) of coho salmon outmigrate at 1+ years and return to spawn at 2+ years of age, producing a distinct cohort every 3 years (</w:t>
      </w:r>
      <w:r>
        <w:rPr>
          <w:b/>
          <w:bCs/>
        </w:rPr>
        <w:t>CITE</w:t>
      </w:r>
      <w:r>
        <w:t>), while the amount of time spent by Chinook in the ocean is more variable and more dependent on ocean conditions, and distinct cohort structure is not observed (</w:t>
      </w:r>
      <w:r>
        <w:rPr>
          <w:b/>
          <w:bCs/>
        </w:rPr>
        <w:t>CITE</w:t>
      </w:r>
      <w:r>
        <w:t>).</w:t>
      </w:r>
    </w:p>
    <w:p w14:paraId="24432D7A" w14:textId="77777777" w:rsidR="008D7EAC" w:rsidRDefault="00000000">
      <w:pPr>
        <w:pStyle w:val="Compact"/>
        <w:numPr>
          <w:ilvl w:val="0"/>
          <w:numId w:val="2"/>
        </w:numPr>
      </w:pPr>
      <w:r>
        <w:t>Juvenile coho salmon are affected by 2 years of freshwater conditions, while juvenile Chinook are affected by only one year of freshwater conditions (Figure 2 (Agrawal et al. 2005; Knechtle and Giudice 2020).</w:t>
      </w:r>
    </w:p>
    <w:p w14:paraId="403459BE" w14:textId="77777777" w:rsidR="008D7EAC" w:rsidRDefault="00000000">
      <w:pPr>
        <w:pStyle w:val="Compact"/>
        <w:numPr>
          <w:ilvl w:val="0"/>
          <w:numId w:val="2"/>
        </w:numPr>
      </w:pPr>
      <w:r>
        <w:t>In most years Chinook spawning migration takes place earlier (September-December) than coho (October-January).</w:t>
      </w:r>
    </w:p>
    <w:p w14:paraId="33639F3F" w14:textId="77777777" w:rsidR="008D7EAC" w:rsidRDefault="00000000">
      <w:pPr>
        <w:pStyle w:val="Compact"/>
        <w:numPr>
          <w:ilvl w:val="0"/>
          <w:numId w:val="2"/>
        </w:numPr>
      </w:pPr>
      <w:r>
        <w:t>Coho salmon prefer to spawn in reaches with smaller spawning gravels than Chinook salmon. Consequently the majority of coho redds are found in Scott River tributaries, while Chinook redds are more commonly found in the mainstem Scott River (e.g., Magranet and Yokel 2017; Magranet 2017).</w:t>
      </w:r>
    </w:p>
    <w:p w14:paraId="0FE109D5" w14:textId="77777777" w:rsidR="008D7EAC" w:rsidRDefault="00000000">
      <w:pPr>
        <w:pStyle w:val="Compact"/>
        <w:numPr>
          <w:ilvl w:val="0"/>
          <w:numId w:val="2"/>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w:t>
      </w:r>
    </w:p>
    <w:p w14:paraId="4742F0F8" w14:textId="77777777" w:rsidR="008D7EAC" w:rsidRDefault="00000000">
      <w:pPr>
        <w:pStyle w:val="CaptionedFigure"/>
      </w:pPr>
      <w:r>
        <w:rPr>
          <w:noProof/>
        </w:rPr>
        <w:drawing>
          <wp:inline distT="0" distB="0" distL="0" distR="0" wp14:anchorId="5606D5FF" wp14:editId="5F4C7B4A">
            <wp:extent cx="5334000" cy="2447468"/>
            <wp:effectExtent l="0" t="0" r="0" b="0"/>
            <wp:docPr id="30"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1" name="Picture" descr="Graphics%20and%20Supplements/Graphics%20source/Salmon%20life%20cycle%20and%20seasons%20graphic.jpg"/>
                    <pic:cNvPicPr>
                      <a:picLocks noChangeAspect="1" noChangeArrowheads="1"/>
                    </pic:cNvPicPr>
                  </pic:nvPicPr>
                  <pic:blipFill>
                    <a:blip r:embed="rId7"/>
                    <a:stretch>
                      <a:fillRect/>
                    </a:stretch>
                  </pic:blipFill>
                  <pic:spPr bwMode="auto">
                    <a:xfrm>
                      <a:off x="0" y="0"/>
                      <a:ext cx="5334000" cy="2447468"/>
                    </a:xfrm>
                    <a:prstGeom prst="rect">
                      <a:avLst/>
                    </a:prstGeom>
                    <a:noFill/>
                    <a:ln w="9525">
                      <a:noFill/>
                      <a:headEnd/>
                      <a:tailEnd/>
                    </a:ln>
                  </pic:spPr>
                </pic:pic>
              </a:graphicData>
            </a:graphic>
          </wp:inline>
        </w:drawing>
      </w:r>
    </w:p>
    <w:p w14:paraId="6E232399" w14:textId="77777777" w:rsidR="008D7EAC" w:rsidRDefault="00000000">
      <w:pPr>
        <w:pStyle w:val="ImageCaption"/>
      </w:pPr>
      <w:bookmarkStart w:id="185" w:name="fig:cohoLifeCycleFigure"/>
      <w:bookmarkEnd w:id="185"/>
      <w:r>
        <w:t>Figure 2: Seasons (as defined in the California Environmental Flows Framework; Yarnell et. al 2020) and life stages experienced by a coho and a Chinook salmon cohort in the Scott River watershed. Season identifiers listed here are used throughout the document.</w:t>
      </w:r>
    </w:p>
    <w:p w14:paraId="551985B0" w14:textId="77777777" w:rsidR="008D7EAC" w:rsidRDefault="00000000">
      <w:pPr>
        <w:pStyle w:val="Heading1"/>
      </w:pPr>
      <w:bookmarkStart w:id="186" w:name="methods-quantitative-analysis"/>
      <w:bookmarkEnd w:id="182"/>
      <w:bookmarkEnd w:id="184"/>
      <w:r>
        <w:rPr>
          <w:rStyle w:val="SectionNumber"/>
        </w:rPr>
        <w:lastRenderedPageBreak/>
        <w:t>3</w:t>
      </w:r>
      <w:r>
        <w:tab/>
        <w:t>Methods: Quantitative analysis</w:t>
      </w:r>
    </w:p>
    <w:p w14:paraId="4F2A9A5C" w14:textId="77777777" w:rsidR="008D7EAC" w:rsidRDefault="00000000">
      <w:pPr>
        <w:pStyle w:val="FirstParagraph"/>
      </w:pPr>
      <w:r>
        <w:t>We used lasso regression (James et al. 2013; Ranstam and Cook 2018) 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2) estimate the degree of variation that could be predicted by the hydrology; and 3), develop a predictive Hydrologic Benefit formula, in which the selected set of hydrologic predictors and their calculated coefficients are used to predict the ecological response. Each step in the analysis is numbered and explained below.</w:t>
      </w:r>
    </w:p>
    <w:p w14:paraId="3070AB11" w14:textId="77777777" w:rsidR="008D7EAC" w:rsidRDefault="00000000">
      <w:pPr>
        <w:pStyle w:val="BodyText"/>
      </w:pPr>
      <w:r>
        <w:rPr>
          <w:b/>
          <w:bCs/>
        </w:rPr>
        <w:t>notes from papers</w:t>
      </w:r>
    </w:p>
    <w:p w14:paraId="6D5F7760" w14:textId="77777777" w:rsidR="008D7EAC" w:rsidRDefault="00000000">
      <w:pPr>
        <w:pStyle w:val="BodyText"/>
      </w:pPr>
      <w:r>
        <w:t xml:space="preserve">Parameter screening based on the 0.7 </w:t>
      </w:r>
      <w:r>
        <w:rPr>
          <w:i/>
          <w:iCs/>
        </w:rPr>
        <w:t>R</w:t>
      </w:r>
      <w:r>
        <w:t xml:space="preserve"> threshold (based on system understanding) can reduce the confounding effects of collinearity, especially when combined with a regularization method to penalize model complexity and thereby reduce the risk of overfitting (Dormann et al. 2013).</w:t>
      </w:r>
    </w:p>
    <w:p w14:paraId="027393AB" w14:textId="77777777" w:rsidR="008D7EAC" w:rsidRDefault="00000000">
      <w:pPr>
        <w:pStyle w:val="BodyText"/>
      </w:pPr>
      <w:r>
        <w:t>Purpose of this paper: generate hypotheses? Or produce a predictive model? Can I do both?? Discuss with Leland? (Tredennick et al. 2021)</w:t>
      </w:r>
    </w:p>
    <w:p w14:paraId="26F4A8EA" w14:textId="76A770D7" w:rsidR="008D7EAC" w:rsidRDefault="00000000">
      <w:pPr>
        <w:pStyle w:val="BodyText"/>
      </w:pPr>
      <w:r>
        <w:t>Multi-species forecasts convey no advantage over single-species forecasts. (Ward et al. 2024) Simple linear regression or GAM models are as good or better than more complex models such as lasso at predicting recruitment among ocean fisheries (Ward et al. 2024)</w:t>
      </w:r>
      <w:del w:id="187" w:author="Kouba, Claire" w:date="2025-05-12T15:10:00Z" w16du:dateUtc="2025-05-12T19:10:00Z">
        <w:r w:rsidDel="003D16EA">
          <w:delText>!</w:delText>
        </w:r>
      </w:del>
      <w:r>
        <w:t xml:space="preserve"> Environmental variables (which ones?) can predict X % of variation in fish recruitment. (Ward et al. 2024)</w:t>
      </w:r>
    </w:p>
    <w:p w14:paraId="1300EFC8" w14:textId="77777777" w:rsidR="008D7EAC" w:rsidRDefault="00000000">
      <w:pPr>
        <w:pStyle w:val="BodyText"/>
        <w:rPr>
          <w:ins w:id="188" w:author="Kouba, Claire" w:date="2025-05-12T15:12:00Z" w16du:dateUtc="2025-05-12T19:12:00Z"/>
        </w:rPr>
      </w:pPr>
      <w:r>
        <w:t>“Ridge and lasso are risk-averse model strategies that can be expected to perform well under a wide range of underlying species-habitat relationships, particularly at small sample sizes.” (Reineking and Schröder 2006)</w:t>
      </w:r>
    </w:p>
    <w:p w14:paraId="04CF1180" w14:textId="77777777" w:rsidR="003D16EA" w:rsidRDefault="003D16EA">
      <w:pPr>
        <w:pStyle w:val="BodyText"/>
      </w:pPr>
    </w:p>
    <w:p w14:paraId="25FB7CD0" w14:textId="77777777" w:rsidR="008D7EAC" w:rsidRDefault="00000000">
      <w:pPr>
        <w:pStyle w:val="BodyText"/>
      </w:pPr>
      <w:r>
        <w:rPr>
          <w:b/>
          <w:bCs/>
        </w:rPr>
        <w:t>notes about forecasting papers</w:t>
      </w:r>
    </w:p>
    <w:p w14:paraId="3BEFF108" w14:textId="77777777" w:rsidR="008D7EAC" w:rsidRDefault="00000000">
      <w:pPr>
        <w:pStyle w:val="BodyText"/>
      </w:pPr>
      <w:r>
        <w:t>(Ward et al. 2024) (Dietze et al. 2018) (Pennekamp et al. 2017) (Daugaard et al. 2022) (See and Holmes 2015) (MARSS)</w:t>
      </w:r>
    </w:p>
    <w:p w14:paraId="7EFEA5F4" w14:textId="77777777" w:rsidR="008D7EAC" w:rsidRDefault="00000000">
      <w:pPr>
        <w:pStyle w:val="Heading2"/>
      </w:pPr>
      <w:bookmarkStart w:id="189" w:name="Xe8ba0a4c75b36186b6f929f64dda210e12c68c3"/>
      <w:r>
        <w:rPr>
          <w:rStyle w:val="SectionNumber"/>
        </w:rPr>
        <w:t>3.1</w:t>
      </w:r>
      <w:r>
        <w:tab/>
        <w:t>Step 1. Calculate predictors and screen for collinearity: Flow metrics to describe Scott River flow regime</w:t>
      </w:r>
    </w:p>
    <w:p w14:paraId="0A3190FB" w14:textId="77777777" w:rsidR="008D7EAC" w:rsidRDefault="00000000">
      <w:pPr>
        <w:pStyle w:val="FirstParagraph"/>
      </w:pPr>
      <w:r>
        <w:t xml:space="preserve">Firstly, we calculated set of hydrologic predictor metrics characterizing the Scott Valley hydrologic regime. An initial set of metrics was selected from the catalog of California-specific functional flows (as illustrated in Figure 4) (Yarnell et al. 2020; Patterson et al. 2020) to highlight the history and salient characteristics of the Scott River flow regime over the past eight decades. These hydrologic predictors were calculated from the daily flow </w:t>
      </w:r>
      <w:r>
        <w:lastRenderedPageBreak/>
        <w:t xml:space="preserve">record at the Fort Jones river gauge from 1942-2023 using the approach of Patterson et al. (2020). The full suite of </w:t>
      </w:r>
      <w:r>
        <w:rPr>
          <w:b/>
          <w:bCs/>
        </w:rPr>
        <w:t>XX</w:t>
      </w:r>
      <w:r>
        <w:t xml:space="preserve"> metrics is calculated on a water-year basis (i.e., each type of metric produces one value for each water year; </w:t>
      </w:r>
      <w:r>
        <w:rPr>
          <w:i/>
          <w:iCs/>
        </w:rPr>
        <w:t>Supplemental Table 1</w:t>
      </w:r>
      <w:r>
        <w:t>). Abbreviations, relevant time periods (including salmon life stage alignment; see Section 3.3), and metric calculation details are listed in Table ??. Additional information is available in Patterson et al. (2020) and supporting documentation.</w:t>
      </w:r>
    </w:p>
    <w:p w14:paraId="2A93B318" w14:textId="77777777" w:rsidR="008D7EAC" w:rsidRDefault="00000000">
      <w:pPr>
        <w:pStyle w:val="BodyText"/>
      </w:pPr>
      <w:r>
        <w:t>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14:paraId="7F4A6540" w14:textId="77777777" w:rsidR="008D7EAC" w:rsidRDefault="00000000">
      <w:pPr>
        <w:pStyle w:val="BodyText"/>
      </w:pPr>
      <w:r>
        <w:t>Secondly, two additional metrics were devised for this study area related to timing of anadromous fish access to preferred spawning habitat (illustrated in Figure ??). These metrics are referred to as “reconnection” and “disconnection” dates. They assume a flow threshold, defined at the Fort Jones gauge, that corresponds to a certain degree of “connectivity” 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 ??). More importantly, they add value to this analysis because of their direct relation to fish passage in the watershed.</w:t>
      </w:r>
    </w:p>
    <w:p w14:paraId="641B37AB" w14:textId="77777777" w:rsidR="008D7EAC" w:rsidRDefault="00000000">
      <w:pPr>
        <w:pStyle w:val="BodyText"/>
      </w:pPr>
      <w:r>
        <w:t>Finally, to identify the presence of scouring flows [i.e., storm events that can mobilize large amounts of sediment and either bury or wash away salmonid eggs; Scott River Watershed Council (2018)], which presumably have a detrimental effect on egg survival, we calculated the number of days in each year with average daily flow greater than the 90th flow percentile (for the full Fort Jones hydrologic record) (Table ??).</w:t>
      </w:r>
    </w:p>
    <w:p w14:paraId="033378DC" w14:textId="77777777" w:rsidR="008D7EAC" w:rsidRDefault="00000000">
      <w:pPr>
        <w:pStyle w:val="Heading3"/>
      </w:pPr>
      <w:bookmarkStart w:id="190" w:name="Xf45fee2eebd53972590b701c61840508f81f9c4"/>
      <w:r>
        <w:rPr>
          <w:rStyle w:val="SectionNumber"/>
        </w:rPr>
        <w:t>3.1.1</w:t>
      </w:r>
      <w:r>
        <w:tab/>
        <w:t>Selecting flow thresholds for dis- and re-connection timing</w:t>
      </w:r>
    </w:p>
    <w:p w14:paraId="68B04C50" w14:textId="77777777" w:rsidR="008D7EAC" w:rsidRDefault="00000000">
      <w:pPr>
        <w:pStyle w:val="FirstParagraph"/>
      </w:pPr>
      <w:r>
        <w:rPr>
          <w:b/>
          <w:bCs/>
        </w:rPr>
        <w:t>REVISE: NOW INCLUDING ONLY 3. 20, 40 AND 120. these correspond approximately to mainstem connectivity and full tributary connectivity.</w:t>
      </w:r>
    </w:p>
    <w:p w14:paraId="4E6C8257" w14:textId="77777777" w:rsidR="008D7EAC" w:rsidRDefault="00000000">
      <w:pPr>
        <w:pStyle w:val="BodyText"/>
      </w:pPr>
      <w:r>
        <w:lastRenderedPageBreak/>
        <w:t>In average-to-dry water years, after portions of the Scott River run dry, the timing of fall river reconnection determines when salmon can access mainstem and tributary spawning habitat (</w:t>
      </w:r>
      <w:r>
        <w:rPr>
          <w:b/>
          <w:bCs/>
        </w:rPr>
        <w:t>CITE</w:t>
      </w:r>
      <w:r>
        <w:t>). [</w:t>
      </w:r>
      <w:r>
        <w:rPr>
          <w:b/>
          <w:bCs/>
        </w:rPr>
        <w:t>sentence about whether salmon can wait?</w:t>
      </w:r>
      <w:r>
        <w:t>]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evidence for why this works</w:t>
      </w:r>
      <w:r>
        <w:t>] (Kouba and Harter 2024).</w:t>
      </w:r>
    </w:p>
    <w:p w14:paraId="33D115F4"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7743FD04" w14:textId="77777777" w:rsidR="008D7EAC" w:rsidRDefault="00000000">
      <w:pPr>
        <w:pStyle w:val="BodyText"/>
      </w:pPr>
      <w:r>
        <w:t>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 (Tolley, Foglia, and Harter 2019).</w:t>
      </w:r>
    </w:p>
    <w:p w14:paraId="064E7852"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0B6A8AA1" w14:textId="77777777" w:rsidR="008D7EAC" w:rsidRDefault="00000000">
      <w:pPr>
        <w:pStyle w:val="Heading3"/>
      </w:pPr>
      <w:bookmarkStart w:id="191" w:name="screen-predictors-for-collinearity"/>
      <w:bookmarkEnd w:id="190"/>
      <w:r>
        <w:rPr>
          <w:rStyle w:val="SectionNumber"/>
        </w:rPr>
        <w:t>3.1.2</w:t>
      </w:r>
      <w:r>
        <w:tab/>
        <w:t>Screen predictors for collinearity</w:t>
      </w:r>
    </w:p>
    <w:p w14:paraId="1154F5BE" w14:textId="77777777" w:rsidR="008D7EAC"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predictors,defined as predictors correlated with a Spearman’s </w:t>
      </w:r>
      <w:r>
        <w:rPr>
          <w:i/>
          <w:iCs/>
        </w:rPr>
        <w:t>R</w:t>
      </w:r>
      <w:r>
        <w:t xml:space="preserve"> greater than 0.7 (Dormann et al. 2013), were grouped, and one predictor was selected to represent each group. Below and in Table 2, we describe each group and the ultimate selected predictors in conceptual terms. </w:t>
      </w:r>
      <w:r>
        <w:rPr>
          <w:b/>
          <w:bCs/>
        </w:rPr>
        <w:t>(SUPPLEMENT)</w:t>
      </w:r>
    </w:p>
    <w:p w14:paraId="036436CB" w14:textId="77777777" w:rsidR="008D7EAC" w:rsidRDefault="00000000">
      <w:pPr>
        <w:pStyle w:val="Heading2"/>
      </w:pPr>
      <w:bookmarkStart w:id="192" w:name="X609a518cf80cd5621c8edda22a9150e94756c7a"/>
      <w:bookmarkEnd w:id="189"/>
      <w:bookmarkEnd w:id="191"/>
      <w:r>
        <w:rPr>
          <w:rStyle w:val="SectionNumber"/>
        </w:rPr>
        <w:t>3.2</w:t>
      </w:r>
      <w:r>
        <w:tab/>
        <w:t>Step 2. Assemble responses: Ecological monitoring data</w:t>
      </w:r>
    </w:p>
    <w:p w14:paraId="3696C923" w14:textId="77777777" w:rsidR="008D7EAC" w:rsidRDefault="00000000">
      <w:pPr>
        <w:pStyle w:val="FirstParagraph"/>
      </w:pPr>
      <w:r>
        <w:t>Multiple observed quantities were evaluated as candidates to represent the ecological response (dependent variable) in the flow-ecology relationship.</w:t>
      </w:r>
    </w:p>
    <w:p w14:paraId="51AF10D1" w14:textId="77777777" w:rsidR="008D7EAC" w:rsidRDefault="00000000">
      <w:pPr>
        <w:pStyle w:val="BodyText"/>
      </w:pPr>
      <w:r>
        <w:t>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14:paraId="4424F83E" w14:textId="77777777" w:rsidR="008D7EAC" w:rsidRDefault="00000000">
      <w:pPr>
        <w:pStyle w:val="Compact"/>
        <w:numPr>
          <w:ilvl w:val="0"/>
          <w:numId w:val="3"/>
        </w:numPr>
      </w:pPr>
      <w:r>
        <w:t xml:space="preserve">Number of adults migrating from the ocean to freshwater natal streams to spawn. This quantity, the ‘escapement’, is measured at a CDFW counting facility </w:t>
      </w:r>
      <w:r>
        <w:rPr>
          <w:b/>
          <w:bCs/>
        </w:rPr>
        <w:t>(FIG 1)</w:t>
      </w:r>
      <w:r>
        <w:t xml:space="preserve">, </w:t>
      </w:r>
      <w:r>
        <w:lastRenderedPageBreak/>
        <w:t>using a resistance board weir and video counting flume in the Scott River (e.g., Knechtle and Giudice 2023).</w:t>
      </w:r>
    </w:p>
    <w:p w14:paraId="595445F4" w14:textId="77777777" w:rsidR="008D7EAC" w:rsidRDefault="00000000">
      <w:pPr>
        <w:pStyle w:val="Compact"/>
        <w:numPr>
          <w:ilvl w:val="0"/>
          <w:numId w:val="3"/>
        </w:numPr>
      </w:pPr>
      <w:r>
        <w:t xml:space="preserve">Number of juvenile yearling, or smolt, salmon. Smolt are counted as outmigrants, often from rotary screw trap observations (e.g., Massie and Morrow 2021). </w:t>
      </w:r>
      <w:r>
        <w:rPr>
          <w:b/>
          <w:bCs/>
        </w:rPr>
        <w:t>(FIG 1)</w:t>
      </w:r>
    </w:p>
    <w:p w14:paraId="110C7CE8" w14:textId="77777777" w:rsidR="008D7EAC" w:rsidRDefault="00000000">
      <w:pPr>
        <w:pStyle w:val="Compact"/>
        <w:numPr>
          <w:ilvl w:val="0"/>
          <w:numId w:val="3"/>
        </w:numPr>
      </w:pPr>
      <w:r>
        <w:t>Number of salmon gravel nests, or redds, observed during spawning window (e.g., Magranet 2015b) (for coho only).</w:t>
      </w:r>
    </w:p>
    <w:p w14:paraId="27208CE6" w14:textId="77777777" w:rsidR="008D7EAC"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26CA2B5F" w14:textId="77777777" w:rsidR="008D7EAC" w:rsidRDefault="00000000">
      <w:pPr>
        <w:pStyle w:val="Compact"/>
        <w:numPr>
          <w:ilvl w:val="0"/>
          <w:numId w:val="4"/>
        </w:numPr>
      </w:pPr>
      <w:r>
        <w:t>The number of outmigrating coho smolt produced per spawning female (coho spf) and the outmigrating Chinook juveniles per adult (Chinook jpa).</w:t>
      </w:r>
    </w:p>
    <w:p w14:paraId="34EEB0DB" w14:textId="77777777" w:rsidR="008D7EAC" w:rsidRDefault="00000000">
      <w:pPr>
        <w:pStyle w:val="FirstParagraph"/>
      </w:pPr>
      <w:r>
        <w:rPr>
          <w:b/>
          <w:bCs/>
        </w:rPr>
        <w:t>figure out order of this paragraph in this section?</w:t>
      </w:r>
      <w:r>
        <w:t xml:space="preserve"> 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 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44039720" w14:textId="77777777" w:rsidR="008D7EAC" w:rsidRDefault="00000000">
      <w:pPr>
        <w:pStyle w:val="TableCaption"/>
      </w:pPr>
      <w:bookmarkStart w:id="193" w:name="tab:ecoMetricsMonitoringTab"/>
      <w:bookmarkEnd w:id="193"/>
      <w:r>
        <w:t>Table 1: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8D7EAC" w14:paraId="5DB2E628"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C991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D04A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BB19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BC42F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60D4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CF4C6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8D7EAC" w14:paraId="761874F8" w14:textId="77777777" w:rsidTr="008D7EAC">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465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73E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08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20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DCDF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0D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5FF9217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C48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1758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5752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D631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58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9B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1F620F8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5B0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938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963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914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10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Romero and Robinson, </w:t>
            </w:r>
            <w:r>
              <w:rPr>
                <w:rFonts w:ascii="Arial" w:eastAsia="Arial" w:hAnsi="Arial" w:cs="Arial"/>
                <w:color w:val="000000"/>
                <w:sz w:val="22"/>
                <w:szCs w:val="22"/>
              </w:rPr>
              <w:lastRenderedPageBreak/>
              <w:t>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017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d1, f1, w1, s1, d2, f2, </w:t>
            </w:r>
            <w:r>
              <w:rPr>
                <w:rFonts w:ascii="Arial" w:eastAsia="Arial" w:hAnsi="Arial" w:cs="Arial"/>
                <w:color w:val="000000"/>
                <w:sz w:val="22"/>
                <w:szCs w:val="22"/>
              </w:rPr>
              <w:lastRenderedPageBreak/>
              <w:t>w2, s2</w:t>
            </w:r>
          </w:p>
        </w:tc>
      </w:tr>
      <w:tr w:rsidR="008D7EAC" w14:paraId="50D2A644"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A65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1764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2D19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55B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62E7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80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791E5D5A"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5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5FE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73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C9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FF1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838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40DCA876"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4F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50A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192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0EBB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FDCB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4CE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7F2017AC"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845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CF6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38C1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2A5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F7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B09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D7EAC" w14:paraId="6A811152" w14:textId="77777777" w:rsidTr="008D7EAC">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391F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372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B0EC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2A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D0F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DB70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748270FF" w14:textId="77777777" w:rsidR="008D7EAC" w:rsidRDefault="00000000">
      <w:pPr>
        <w:pStyle w:val="Heading2"/>
      </w:pPr>
      <w:bookmarkStart w:id="194" w:name="X20c1638e278a12d3e21d99c660b4cf45da1d159"/>
      <w:bookmarkEnd w:id="192"/>
      <w:r>
        <w:rPr>
          <w:rStyle w:val="SectionNumber"/>
        </w:rPr>
        <w:t>3.3</w:t>
      </w:r>
      <w:r>
        <w:tab/>
        <w:t>Step 3. Align predictor and response metrics with timing of species cohorts</w:t>
      </w:r>
    </w:p>
    <w:p w14:paraId="4B35CA4A" w14:textId="77777777" w:rsidR="008D7EAC" w:rsidRDefault="00000000">
      <w:pPr>
        <w:pStyle w:val="FirstParagraph"/>
      </w:pPr>
      <w:r>
        <w:t>The empirical basis for this predictive modeling exercise is a table of hydrologic metrics (one per water year) and ecological observations influenced by this hydrology (</w:t>
      </w:r>
      <w:r>
        <w:rPr>
          <w:i/>
          <w:iCs/>
        </w:rPr>
        <w:t>Supplemental Table 2</w:t>
      </w:r>
      <w:r>
        <w:t>). However, the row-by-row basis for the table is somewhat complex due to the life history of the two species under consideration.</w:t>
      </w:r>
    </w:p>
    <w:p w14:paraId="699E6933" w14:textId="77777777" w:rsidR="008D7EAC" w:rsidRDefault="00000000">
      <w:pPr>
        <w:pStyle w:val="BodyText"/>
      </w:pPr>
      <w:r>
        <w:t xml:space="preserve">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 (e.g., CDFW 2021). Conversely, the majority of Chinook salmon return to spawn when they are 2 to 6 years old (Bourret, Caudill, and Keefer 2016), resulting in less of a cohort structure than for coho. Here we define the alignment (i.e., mapping) of a specific generation of fish (ecological outcome) </w:t>
      </w:r>
      <w:r>
        <w:lastRenderedPageBreak/>
        <w:t>with hydrologic metrics (predictors) observed across the portion of their life cycle spent in the Scott River system (</w:t>
      </w:r>
      <w:r>
        <w:rPr>
          <w:i/>
          <w:iCs/>
        </w:rPr>
        <w:t>Supplemental Table 2</w:t>
      </w:r>
      <w:r>
        <w:t>).</w:t>
      </w:r>
    </w:p>
    <w:p w14:paraId="7D36AE14" w14:textId="77777777" w:rsidR="008D7EAC" w:rsidRDefault="00000000">
      <w:pPr>
        <w:pStyle w:val="Heading3"/>
      </w:pPr>
      <w:bookmarkStart w:id="195" w:name="data-alignment---coho"/>
      <w:r>
        <w:rPr>
          <w:rStyle w:val="SectionNumber"/>
        </w:rPr>
        <w:t>3.3.1</w:t>
      </w:r>
      <w:r>
        <w:tab/>
        <w:t>Data alignment - coho</w:t>
      </w:r>
    </w:p>
    <w:p w14:paraId="35C12C54" w14:textId="77777777" w:rsidR="008D7EAC" w:rsidRDefault="00000000">
      <w:pPr>
        <w:pStyle w:val="FirstParagraph"/>
      </w:pPr>
      <w:r>
        <w:t>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 (P. Moyle 2002), but the September-July duration was chosen to capture critical life stages even in extreme water years.</w:t>
      </w:r>
    </w:p>
    <w:p w14:paraId="4ECE5E1E" w14:textId="77777777" w:rsidR="008D7EAC" w:rsidRDefault="00000000">
      <w:pPr>
        <w:pStyle w:val="BodyText"/>
      </w:pPr>
      <w:r>
        <w:rPr>
          <w:b/>
          <w:bCs/>
        </w:rPr>
        <w:t>add text about new season naming system</w:t>
      </w:r>
    </w:p>
    <w:p w14:paraId="5DFD894D" w14:textId="77777777" w:rsidR="008D7EAC" w:rsidRDefault="00000000">
      <w:pPr>
        <w:pStyle w:val="BodyText"/>
      </w:pPr>
      <w:r>
        <w:t>To build empirical relationships between hydrology and biology, ecological response variables were indexed by Brood Year of the affected cohort and hydrologic metrics tabulated accordingly (</w:t>
      </w:r>
      <w:r>
        <w:rPr>
          <w:i/>
          <w:iCs/>
        </w:rPr>
        <w:t>Supplemental Table 2</w:t>
      </w:r>
      <w:r>
        <w:t>). For example, the value for fall reconnection timing (100 cfs flow threshold) in fall of 2011 was assigned to the column “BY_recon_100” for the Brood Year 2011 cohort. The same value was assigned to the column “RY_recon_100” for the Brood Year 2010, which experienced fall 2011 as rearing juveniles.</w:t>
      </w:r>
    </w:p>
    <w:p w14:paraId="62893818" w14:textId="77777777" w:rsidR="008D7EAC" w:rsidRDefault="00000000">
      <w:pPr>
        <w:pStyle w:val="BodyText"/>
      </w:pPr>
      <w:r>
        <w:t xml:space="preserve">Each brood year is associated with (at most) one data point per ecological response variable (i.e. “fish outcome” 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4539EADA" w14:textId="77777777" w:rsidR="008D7EAC" w:rsidRDefault="00000000">
      <w:pPr>
        <w:pStyle w:val="Heading3"/>
      </w:pPr>
      <w:bookmarkStart w:id="196" w:name="data-alignment---chinook"/>
      <w:bookmarkEnd w:id="195"/>
      <w:r>
        <w:rPr>
          <w:rStyle w:val="SectionNumber"/>
        </w:rPr>
        <w:t>3.3.2</w:t>
      </w:r>
      <w:r>
        <w:tab/>
        <w:t>Data alignment - Chinook</w:t>
      </w:r>
    </w:p>
    <w:p w14:paraId="59F389E1" w14:textId="77777777" w:rsidR="008D7EAC"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p w14:paraId="6EFD7106" w14:textId="77777777" w:rsidR="008D7EAC" w:rsidRDefault="00000000">
      <w:pPr>
        <w:pStyle w:val="Heading2"/>
      </w:pPr>
      <w:bookmarkStart w:id="197" w:name="X7445b02a15d4be14f0904dc67931441e9420807"/>
      <w:bookmarkEnd w:id="194"/>
      <w:bookmarkEnd w:id="196"/>
      <w:r>
        <w:rPr>
          <w:rStyle w:val="SectionNumber"/>
        </w:rPr>
        <w:t>3.4</w:t>
      </w:r>
      <w:r>
        <w:tab/>
        <w:t>Step 4. Calculate correlation coefficients and rule out temporally impossible relationships</w:t>
      </w:r>
    </w:p>
    <w:p w14:paraId="0BE5EFCA" w14:textId="77777777" w:rsidR="008D7EAC" w:rsidRDefault="00000000">
      <w:pPr>
        <w:pStyle w:val="FirstParagraph"/>
      </w:pPr>
      <w:r>
        <w:t xml:space="preserve">After aligning the hydrologic predictors and ecological responses, we calculated Pearson correlation coefficients (Pearson 1895) </w:t>
      </w:r>
      <m:oMath>
        <m:r>
          <w:rPr>
            <w:rFonts w:ascii="Cambria Math" w:hAnsi="Cambria Math"/>
          </w:rPr>
          <m:t>R</m:t>
        </m:r>
      </m:oMath>
      <w:r>
        <w:t xml:space="preserve"> between each predictor and each response. A significant number of potential predictor-response pairs do not represent a temporally </w:t>
      </w:r>
      <w:r>
        <w:lastRenderedPageBreak/>
        <w:t xml:space="preserve">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w:t>
      </w:r>
    </w:p>
    <w:p w14:paraId="0F2CCE8F" w14:textId="77777777" w:rsidR="008D7EAC" w:rsidRDefault="00000000">
      <w:pPr>
        <w:pStyle w:val="Heading2"/>
      </w:pPr>
      <w:bookmarkStart w:id="198" w:name="X4fef343846e4ec5533e04e9ea59f7e0d1bd5440"/>
      <w:bookmarkEnd w:id="197"/>
      <w:r>
        <w:rPr>
          <w:rStyle w:val="SectionNumber"/>
        </w:rPr>
        <w:t>3.5</w:t>
      </w:r>
      <w:r>
        <w:tab/>
        <w:t>Step 5. Select ecological response metrics</w:t>
      </w:r>
    </w:p>
    <w:p w14:paraId="44FD03F0" w14:textId="77777777" w:rsidR="008D7EAC" w:rsidRDefault="00000000">
      <w:pPr>
        <w:pStyle w:val="FirstParagraph"/>
      </w:pPr>
      <w:r>
        <w:rPr>
          <w:b/>
          <w:bCs/>
        </w:rPr>
        <w:t>rethink this based on conversation with Betsy?</w:t>
      </w:r>
    </w:p>
    <w:p w14:paraId="398CECAC" w14:textId="77777777" w:rsidR="008D7EAC" w:rsidRDefault="00000000">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 </w:t>
      </w:r>
      <m:oMath>
        <m:r>
          <w:rPr>
            <w:rFonts w:ascii="Cambria Math" w:hAnsi="Cambria Math"/>
          </w:rPr>
          <m:t>R</m:t>
        </m:r>
      </m:oMath>
      <w:r>
        <w:t xml:space="preserve"> values of the two selected metrics to the other (non-normalized) ecological data types.</w:t>
      </w:r>
    </w:p>
    <w:p w14:paraId="6E605E32" w14:textId="77777777" w:rsidR="008D7EAC" w:rsidRDefault="00000000">
      <w:pPr>
        <w:pStyle w:val="Heading2"/>
      </w:pPr>
      <w:bookmarkStart w:id="199" w:name="Xa678dc57f09924ba6b6b79a52a1d04b551bab3e"/>
      <w:bookmarkEnd w:id="198"/>
      <w:r>
        <w:rPr>
          <w:rStyle w:val="SectionNumber"/>
        </w:rPr>
        <w:t>3.6</w:t>
      </w:r>
      <w:r>
        <w:tab/>
        <w:t>Step 6. Generate predictive model with lasso regression</w:t>
      </w:r>
    </w:p>
    <w:p w14:paraId="020A8A98" w14:textId="77777777" w:rsidR="008D7EAC" w:rsidRDefault="00000000">
      <w:pPr>
        <w:pStyle w:val="FirstParagraph"/>
      </w:pPr>
      <w:r>
        <w:t>With hydrologic metrics assigned to each salmon generation, indexed by brood-year (</w:t>
      </w:r>
      <w:r>
        <w:rPr>
          <w:i/>
          <w:iCs/>
        </w:rPr>
        <w:t>Supplemental Table 2</w:t>
      </w:r>
      <w:r>
        <w:t>), we assessed the potential for hydrologic metrics to predict biological outcomes by performing lasso regression (James et al. 2013; Ranstam and Cook 2018) between 74 (standardized) hydrologic predictors and the two ecological data types selected in the previous step (one for coho and one for Chinook).</w:t>
      </w:r>
    </w:p>
    <w:p w14:paraId="6973A862" w14:textId="77777777" w:rsidR="008D7EAC" w:rsidRDefault="00000000">
      <w:pPr>
        <w:pStyle w:val="Heading3"/>
      </w:pPr>
      <w:bookmarkStart w:id="200" w:name="general-approach"/>
      <w:r>
        <w:rPr>
          <w:rStyle w:val="SectionNumber"/>
        </w:rPr>
        <w:t>3.6.1</w:t>
      </w:r>
      <w:r>
        <w:tab/>
        <w:t>General approach</w:t>
      </w:r>
    </w:p>
    <w:p w14:paraId="150F962B" w14:textId="77777777" w:rsidR="008D7EAC" w:rsidRDefault="00000000">
      <w:pPr>
        <w:pStyle w:val="FirstParagraph"/>
      </w:pPr>
      <w:r>
        <w:t xml:space="preserve">We used the R programming environment (The R Foundation 2025) and the linear modeling function </w:t>
      </w:r>
      <w:r>
        <w:rPr>
          <w:rStyle w:val="VerbatimChar"/>
        </w:rPr>
        <w:t>glmnet()</w:t>
      </w:r>
      <w:r>
        <w:t xml:space="preserve"> (Friedman, Hastie, and Tibshirani 2010) to perform variable selection using lasso regression. Lasso regression is less flexible than the classic least squares regression, and is commonly used in high-dimensional data settings, where the number of possible predictors approaches or exceeds the number of observations (James et al. 2013). Because the solution can set some coefficients to 0, thereby removing their associated predictors from the final model, lasso regression can also perform predictor selection. Additionally, the </w:t>
      </w:r>
      <w:r>
        <w:rPr>
          <w:rStyle w:val="VerbatimChar"/>
        </w:rPr>
        <w:t>glmnet()</w:t>
      </w:r>
      <w:r>
        <w:t xml:space="preserve"> function standardizes the predictor values to have a unit variance before the lasso analysis, and then un-standardizes the resulting coefficients (Friedman, Hastie, and Tibshirani 2010).</w:t>
      </w:r>
    </w:p>
    <w:p w14:paraId="12009C95" w14:textId="77777777" w:rsidR="008D7EAC" w:rsidRDefault="00000000">
      <w:pPr>
        <w:pStyle w:val="BodyText"/>
      </w:pPr>
      <w:r>
        <w:t>Lasso (Least Absolute Shrinkage and Selection Operator) regression minimizes the following quantity:</w:t>
      </w:r>
    </w:p>
    <w:p w14:paraId="3C83B301" w14:textId="77777777" w:rsidR="008D7EAC"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23771404" w14:textId="77777777" w:rsidR="008D7EAC" w:rsidRDefault="00000000">
      <w:pPr>
        <w:pStyle w:val="FirstParagraph"/>
      </w:pPr>
      <w:r>
        <w:t>Where:</w:t>
      </w:r>
    </w:p>
    <w:p w14:paraId="2A47B173" w14:textId="77777777" w:rsidR="008D7EAC" w:rsidRDefault="00000000">
      <w:pPr>
        <w:pStyle w:val="Compact"/>
        <w:numPr>
          <w:ilvl w:val="0"/>
          <w:numId w:val="5"/>
        </w:numPr>
      </w:pPr>
      <m:oMath>
        <m:r>
          <w:rPr>
            <w:rFonts w:ascii="Cambria Math" w:hAnsi="Cambria Math"/>
          </w:rPr>
          <m:t>n</m:t>
        </m:r>
      </m:oMath>
      <w:r>
        <w:t xml:space="preserve"> is the number of ecological observations;</w:t>
      </w:r>
    </w:p>
    <w:p w14:paraId="1B6F5402" w14:textId="77777777" w:rsidR="008D7EAC" w:rsidRDefault="00000000">
      <w:pPr>
        <w:pStyle w:val="Compact"/>
        <w:numPr>
          <w:ilvl w:val="0"/>
          <w:numId w:val="5"/>
        </w:numPr>
      </w:pPr>
      <m:oMath>
        <m:r>
          <w:rPr>
            <w:rFonts w:ascii="Cambria Math" w:hAnsi="Cambria Math"/>
          </w:rPr>
          <m:t>i</m:t>
        </m:r>
      </m:oMath>
      <w:r>
        <w:t xml:space="preserve"> enumerates the brood years;</w:t>
      </w:r>
    </w:p>
    <w:p w14:paraId="18F6924B" w14:textId="77777777" w:rsidR="008D7EAC" w:rsidRDefault="00000000">
      <w:pPr>
        <w:pStyle w:val="Compact"/>
        <w:numPr>
          <w:ilvl w:val="0"/>
          <w:numId w:val="5"/>
        </w:numPr>
      </w:pPr>
      <m:oMath>
        <m:r>
          <w:rPr>
            <w:rFonts w:ascii="Cambria Math" w:hAnsi="Cambria Math"/>
          </w:rPr>
          <m:t>p</m:t>
        </m:r>
      </m:oMath>
      <w:r>
        <w:t xml:space="preserve"> is the number of predictors;</w:t>
      </w:r>
    </w:p>
    <w:p w14:paraId="4656F840" w14:textId="77777777" w:rsidR="008D7EAC" w:rsidRDefault="00000000">
      <w:pPr>
        <w:pStyle w:val="Compact"/>
        <w:numPr>
          <w:ilvl w:val="0"/>
          <w:numId w:val="5"/>
        </w:numPr>
      </w:pPr>
      <m:oMath>
        <m:r>
          <w:rPr>
            <w:rFonts w:ascii="Cambria Math" w:hAnsi="Cambria Math"/>
          </w:rPr>
          <m:t>j</m:t>
        </m:r>
      </m:oMath>
      <w:r>
        <w:t xml:space="preserve"> enumerates the hydrologic predictors;</w:t>
      </w:r>
    </w:p>
    <w:p w14:paraId="117E8126"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3D2D56BD"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0F655287"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3D1BAB8E"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69914E5C" w14:textId="77777777" w:rsidR="008D7EAC" w:rsidRDefault="00000000">
      <w:pPr>
        <w:pStyle w:val="Compact"/>
        <w:numPr>
          <w:ilvl w:val="0"/>
          <w:numId w:val="5"/>
        </w:numPr>
      </w:pPr>
      <m:oMath>
        <m:r>
          <w:rPr>
            <w:rFonts w:ascii="Cambria Math" w:hAnsi="Cambria Math"/>
          </w:rPr>
          <m:t>λ</m:t>
        </m:r>
      </m:oMath>
      <w:r>
        <w:t xml:space="preserve"> is a tuning parameter, referred to as a shrinkage penalty.</w:t>
      </w:r>
    </w:p>
    <w:p w14:paraId="06780F38" w14:textId="77777777" w:rsidR="008D7EAC"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 In this analysis a range of </w:t>
      </w:r>
      <m:oMath>
        <m:r>
          <w:rPr>
            <w:rFonts w:ascii="Cambria Math" w:hAnsi="Cambria Math"/>
          </w:rPr>
          <m:t>λ</m:t>
        </m:r>
      </m:oMath>
      <w:r>
        <w:t xml:space="preserve"> values was explored for each species.</w:t>
      </w:r>
    </w:p>
    <w:p w14:paraId="46EC8B1E" w14:textId="77777777" w:rsidR="008D7EAC" w:rsidRDefault="00000000">
      <w:pPr>
        <w:pStyle w:val="Heading3"/>
      </w:pPr>
      <w:bookmarkStart w:id="201" w:name="Xa36825116d2ac6903b5289f7648c182c9149f63"/>
      <w:bookmarkEnd w:id="200"/>
      <w:r>
        <w:rPr>
          <w:rStyle w:val="SectionNumber"/>
        </w:rPr>
        <w:t>3.6.2</w:t>
      </w:r>
      <w:r>
        <w:tab/>
        <w:t>Predictor restriction based on sample size</w:t>
      </w:r>
    </w:p>
    <w:p w14:paraId="7BA1EB71" w14:textId="77777777" w:rsidR="008D7EAC" w:rsidRDefault="00000000">
      <w:pPr>
        <w:pStyle w:val="FirstParagraph"/>
      </w:pPr>
      <w:r>
        <w:t>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14:paraId="0DD23D53" w14:textId="77777777" w:rsidR="008D7EAC" w:rsidRDefault="00000000">
      <w:pPr>
        <w:pStyle w:val="BodyText"/>
      </w:pPr>
      <w:r>
        <w:rPr>
          <w:b/>
          <w:bCs/>
        </w:rPr>
        <w:t>Reconsider these methods and potentially use k-fold cross validation instead to ID best lambda val</w:t>
      </w:r>
    </w:p>
    <w:p w14:paraId="55874296" w14:textId="77777777" w:rsidR="008D7EAC" w:rsidRDefault="00000000">
      <w:pPr>
        <w:pStyle w:val="Heading3"/>
      </w:pPr>
      <w:bookmarkStart w:id="202" w:name="modified-lambda-selection-method"/>
      <w:bookmarkEnd w:id="201"/>
      <w:r>
        <w:rPr>
          <w:rStyle w:val="SectionNumber"/>
        </w:rPr>
        <w:t>3.6.3</w:t>
      </w:r>
      <w:r>
        <w:tab/>
        <w:t>Modified lambda selection method</w:t>
      </w:r>
    </w:p>
    <w:p w14:paraId="41125F7D" w14:textId="77777777" w:rsidR="008D7EAC" w:rsidRDefault="00000000">
      <w:pPr>
        <w:pStyle w:val="FirstParagraph"/>
      </w:pPr>
      <w:r>
        <w:t xml:space="preserve">In parameterizing lasso regression, the goal is to select a lambda value (referred to as the “shrinkage penalty” or “tuning parameter”) that uses available predictor data to explain the largest possible amount of variability observed in the response while avoiding overfitting. With high-dimensional data, it is typically possible to perfectly fit the </w:t>
      </w:r>
      <w:r>
        <w:lastRenderedPageBreak/>
        <w:t>observations (explaining 100% of variability) by incorporating data from as many or more predictors as there are observations (James et al. 2013). The predictive models that result from this type of overfitting typically perform poorly when applied to new data, since they tend to incorporate random noise to achieve a perfect fit (James et al. 2013).</w:t>
      </w:r>
    </w:p>
    <w:p w14:paraId="78E626EF" w14:textId="77777777" w:rsidR="008D7EAC" w:rsidRDefault="00000000">
      <w:pPr>
        <w:pStyle w:val="Heading4"/>
      </w:pPr>
      <w:bookmarkStart w:id="203" w:name="standard-method-to-select-lambda-value"/>
      <w:r>
        <w:rPr>
          <w:rStyle w:val="SectionNumber"/>
        </w:rPr>
        <w:t>3.6.3.1</w:t>
      </w:r>
      <w:r>
        <w:tab/>
        <w:t>Standard method to select lambda value</w:t>
      </w:r>
    </w:p>
    <w:p w14:paraId="30708793" w14:textId="77777777" w:rsidR="008D7EAC" w:rsidRDefault="00000000">
      <w:pPr>
        <w:pStyle w:val="FirstParagraph"/>
      </w:pPr>
      <w:r>
        <w:t>The standard method to pick the optimal value of lambda is to divide a dataset into a “training” and a “test” 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 (James et al. 2013).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 (James et al. 2013).</w:t>
      </w:r>
    </w:p>
    <w:p w14:paraId="680DE9D7" w14:textId="77777777" w:rsidR="008D7EAC" w:rsidRDefault="00000000">
      <w:pPr>
        <w:pStyle w:val="Heading4"/>
      </w:pPr>
      <w:bookmarkStart w:id="204" w:name="X0aa63c962d37cc5c290e4eaf3a37e053c0c6525"/>
      <w:bookmarkEnd w:id="203"/>
      <w:r>
        <w:rPr>
          <w:rStyle w:val="SectionNumber"/>
        </w:rPr>
        <w:t>3.6.3.2</w:t>
      </w:r>
      <w:r>
        <w:tab/>
        <w:t>Modified method: resampling to identify range of possible optimal lambda values using hundreds of test-train dataset splits</w:t>
      </w:r>
    </w:p>
    <w:p w14:paraId="78D0DC55" w14:textId="77777777" w:rsidR="008D7EAC" w:rsidRDefault="00000000">
      <w:pPr>
        <w:pStyle w:val="FirstParagraph"/>
      </w:pPr>
      <w:r>
        <w:t>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p w14:paraId="7FA1930C" w14:textId="77777777" w:rsidR="008D7EAC" w:rsidRDefault="00000000">
      <w:pPr>
        <w:pStyle w:val="Heading4"/>
      </w:pPr>
      <w:bookmarkStart w:id="205" w:name="Xfed72b620d85e4f932b25f172de6cfd44fe9b8f"/>
      <w:bookmarkEnd w:id="204"/>
      <w:r>
        <w:rPr>
          <w:rStyle w:val="SectionNumber"/>
        </w:rPr>
        <w:t>3.6.3.3</w:t>
      </w:r>
      <w:r>
        <w:tab/>
        <w:t>Focus lasso results on potential optimal range</w:t>
      </w:r>
    </w:p>
    <w:p w14:paraId="74934265" w14:textId="77777777" w:rsidR="008D7EAC" w:rsidRDefault="00000000">
      <w:pPr>
        <w:pStyle w:val="FirstParagraph"/>
      </w:pPr>
      <w:r>
        <w:t>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p w14:paraId="50671374" w14:textId="77777777" w:rsidR="008D7EAC" w:rsidRDefault="00000000">
      <w:pPr>
        <w:pStyle w:val="Heading3"/>
      </w:pPr>
      <w:bookmarkStart w:id="206" w:name="selection-of-final-lambda-value"/>
      <w:bookmarkEnd w:id="202"/>
      <w:bookmarkEnd w:id="205"/>
      <w:r>
        <w:rPr>
          <w:rStyle w:val="SectionNumber"/>
        </w:rPr>
        <w:lastRenderedPageBreak/>
        <w:t>3.6.4</w:t>
      </w:r>
      <w:r>
        <w:tab/>
        <w:t>Selection of final lambda value</w:t>
      </w:r>
    </w:p>
    <w:p w14:paraId="1D621F3C" w14:textId="77777777" w:rsidR="008D7EAC" w:rsidRDefault="00000000">
      <w:pPr>
        <w:pStyle w:val="FirstParagraph"/>
      </w:pPr>
      <w:r>
        <w:t>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p w14:paraId="58550F52" w14:textId="77777777" w:rsidR="008D7EAC" w:rsidRDefault="00000000">
      <w:pPr>
        <w:pStyle w:val="Heading2"/>
      </w:pPr>
      <w:bookmarkStart w:id="207" w:name="Xcc873bd4122e127f797b0eb5391360994726419"/>
      <w:bookmarkEnd w:id="199"/>
      <w:bookmarkEnd w:id="206"/>
      <w:r>
        <w:rPr>
          <w:rStyle w:val="SectionNumber"/>
        </w:rPr>
        <w:t>3.7</w:t>
      </w:r>
      <w:r>
        <w:tab/>
        <w:t>Step 7. Formulate Hydrologic Benefit function</w:t>
      </w:r>
    </w:p>
    <w:p w14:paraId="5239A46A" w14:textId="77777777" w:rsidR="008D7EAC" w:rsidRDefault="00000000">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 </w:t>
      </w:r>
      <m:oMath>
        <m:r>
          <w:rPr>
            <w:rFonts w:ascii="Cambria Math" w:hAnsi="Cambria Math"/>
          </w:rPr>
          <m:t>i</m:t>
        </m:r>
      </m:oMath>
      <w:r>
        <w:t xml:space="preserve"> is calculated as:</w:t>
      </w:r>
    </w:p>
    <w:p w14:paraId="0865585E" w14:textId="77777777" w:rsidR="008D7EAC" w:rsidRDefault="00000000">
      <w:pPr>
        <w:pStyle w:val="BodyText"/>
      </w:pPr>
      <m:oMathPara>
        <m:oMathParaPr>
          <m:jc m:val="center"/>
        </m:oMathParaPr>
        <m:oMath>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oMath>
      </m:oMathPara>
    </w:p>
    <w:p w14:paraId="32FBCA2B" w14:textId="77777777" w:rsidR="008D7EAC" w:rsidRDefault="00000000">
      <w:pPr>
        <w:pStyle w:val="FirstParagraph"/>
      </w:pPr>
      <w:r>
        <w:t xml:space="preserve">Where: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value of hydrologic predictor </w:t>
      </w:r>
      <m:oMath>
        <m:r>
          <w:rPr>
            <w:rFonts w:ascii="Cambria Math" w:hAnsi="Cambria Math"/>
          </w:rPr>
          <m:t>j</m:t>
        </m:r>
      </m:oMath>
      <w:r>
        <w:t xml:space="preserve"> in the cohort with Brood Year </w:t>
      </w:r>
      <m:oMath>
        <m:r>
          <w:rPr>
            <w:rFonts w:ascii="Cambria Math" w:hAnsi="Cambria Math"/>
          </w:rPr>
          <m:t>i</m:t>
        </m:r>
      </m:oMath>
      <w:r>
        <w:t>.</w:t>
      </w:r>
    </w:p>
    <w:p w14:paraId="00879A0F" w14:textId="77777777" w:rsidR="008D7EAC" w:rsidRDefault="00000000">
      <w:pPr>
        <w:pStyle w:val="BodyText"/>
      </w:pPr>
      <w:r>
        <w:t xml:space="preserve">As noted above,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6D2DDB08" w14:textId="77777777" w:rsidR="008D7EAC" w:rsidRDefault="00000000">
      <w:pPr>
        <w:pStyle w:val="Heading1"/>
      </w:pPr>
      <w:bookmarkStart w:id="208" w:name="results"/>
      <w:bookmarkEnd w:id="186"/>
      <w:bookmarkEnd w:id="207"/>
      <w:r>
        <w:rPr>
          <w:rStyle w:val="SectionNumber"/>
        </w:rPr>
        <w:t>4</w:t>
      </w:r>
      <w:r>
        <w:tab/>
        <w:t>Results</w:t>
      </w:r>
    </w:p>
    <w:p w14:paraId="1338BAD8" w14:textId="77777777" w:rsidR="008D7EAC" w:rsidRDefault="00000000">
      <w:pPr>
        <w:pStyle w:val="Heading2"/>
      </w:pPr>
      <w:bookmarkStart w:id="209" w:name="Xc2abe7bcb62e605259110c7fc452887e7b6f6b3"/>
      <w:r>
        <w:rPr>
          <w:rStyle w:val="SectionNumber"/>
        </w:rPr>
        <w:t>4.1</w:t>
      </w:r>
      <w:r>
        <w:tab/>
        <w:t>Flow history of the Scott River, described in functional flow metrics</w:t>
      </w:r>
    </w:p>
    <w:p w14:paraId="0264B5EE" w14:textId="77777777" w:rsidR="008D7EAC"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3,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14:paraId="6CA42D8C" w14:textId="77777777" w:rsidR="008D7EAC" w:rsidRDefault="00000000">
      <w:pPr>
        <w:pStyle w:val="BodyText"/>
      </w:pPr>
      <w:r>
        <w:t xml:space="preserve">Ecosystem functional flow metrics, calculated with signal-processing techniques (Patterson et al. 2020) (illustrated in Figure ??), also show clear trends over time (Figure 3, panels B-H). The fall pulse onset date has trended slightly later (though a distinct fall pulse </w:t>
      </w:r>
      <w:r>
        <w:lastRenderedPageBreak/>
        <w:t>flow does not occur every year), and the magnitude of the fall pulse flows has decreased. Remarkably, a fall pulse onset during the first half of October occurred four times between 1940 and 1980, but not since then (Figure 3,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 3, panel B).</w:t>
      </w:r>
    </w:p>
    <w:p w14:paraId="717435A4" w14:textId="77777777" w:rsidR="008D7EAC" w:rsidRDefault="00000000">
      <w:pPr>
        <w:pStyle w:val="BodyText"/>
      </w:pPr>
      <w:r>
        <w:t>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 3, panel E).</w:t>
      </w:r>
    </w:p>
    <w:p w14:paraId="123AC6FF" w14:textId="77777777" w:rsidR="008D7EAC"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Figure ??),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 3, panel EF).</w:t>
      </w:r>
    </w:p>
    <w:p w14:paraId="73F0E632" w14:textId="77777777" w:rsidR="008D7EAC"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3, panels G and H).</w:t>
      </w:r>
    </w:p>
    <w:p w14:paraId="7BBC09E4" w14:textId="77777777" w:rsidR="008D7EAC" w:rsidRDefault="00000000">
      <w:pPr>
        <w:pStyle w:val="BodyText"/>
      </w:pPr>
      <w:r>
        <w:t>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 4).</w:t>
      </w:r>
    </w:p>
    <w:p w14:paraId="77D4683C" w14:textId="77777777" w:rsidR="008D7EAC" w:rsidRDefault="00000000">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 (Drake, Tate, and Carlson 2000; Van Kirk and Naman 2008; Foglia et al. 2013).</w:t>
      </w:r>
    </w:p>
    <w:p w14:paraId="2AAFC21B" w14:textId="77777777" w:rsidR="008D7EAC" w:rsidRDefault="00000000">
      <w:pPr>
        <w:pStyle w:val="SourceCode"/>
      </w:pPr>
      <w:r>
        <w:rPr>
          <w:rStyle w:val="VerbatimChar"/>
        </w:rPr>
        <w:lastRenderedPageBreak/>
        <w:t xml:space="preserve">## png </w:t>
      </w:r>
      <w:r>
        <w:br/>
      </w:r>
      <w:r>
        <w:rPr>
          <w:rStyle w:val="VerbatimChar"/>
        </w:rPr>
        <w:t>##   2</w:t>
      </w:r>
    </w:p>
    <w:p w14:paraId="33B64679" w14:textId="77777777" w:rsidR="008D7EAC" w:rsidRDefault="00000000">
      <w:pPr>
        <w:pStyle w:val="CaptionedFigure"/>
      </w:pPr>
      <w:r>
        <w:rPr>
          <w:noProof/>
        </w:rPr>
        <w:drawing>
          <wp:inline distT="0" distB="0" distL="0" distR="0" wp14:anchorId="1422B60E" wp14:editId="12AEE758">
            <wp:extent cx="5334000" cy="6858000"/>
            <wp:effectExtent l="0" t="0" r="0" b="0"/>
            <wp:docPr id="56"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7" name="Picture" descr="Graphics%20and%20Supplements/Figure%202.png"/>
                    <pic:cNvPicPr>
                      <a:picLocks noChangeAspect="1" noChangeArrowheads="1"/>
                    </pic:cNvPicPr>
                  </pic:nvPicPr>
                  <pic:blipFill>
                    <a:blip r:embed="rId8"/>
                    <a:stretch>
                      <a:fillRect/>
                    </a:stretch>
                  </pic:blipFill>
                  <pic:spPr bwMode="auto">
                    <a:xfrm>
                      <a:off x="0" y="0"/>
                      <a:ext cx="5334000" cy="6858000"/>
                    </a:xfrm>
                    <a:prstGeom prst="rect">
                      <a:avLst/>
                    </a:prstGeom>
                    <a:noFill/>
                    <a:ln w="9525">
                      <a:noFill/>
                      <a:headEnd/>
                      <a:tailEnd/>
                    </a:ln>
                  </pic:spPr>
                </pic:pic>
              </a:graphicData>
            </a:graphic>
          </wp:inline>
        </w:drawing>
      </w:r>
    </w:p>
    <w:p w14:paraId="72BA606D" w14:textId="77777777" w:rsidR="008D7EAC" w:rsidRDefault="00000000">
      <w:pPr>
        <w:pStyle w:val="ImageCaption"/>
      </w:pPr>
      <w:bookmarkStart w:id="210" w:name="fig:funcFlowTimeseries"/>
      <w:bookmarkEnd w:id="210"/>
      <w:r>
        <w:t>Figure 3: Total annual flow volume (panel A) and functional flow metrics (panels B-H; Patterson et al. 2020), derived from daily average flow measurements at the Fort Jones USGS flow gauge (ID 11519500) for water years 1942-2023.</w:t>
      </w:r>
    </w:p>
    <w:p w14:paraId="731238F2" w14:textId="77777777" w:rsidR="008D7EAC" w:rsidRDefault="00000000">
      <w:pPr>
        <w:pStyle w:val="SourceCode"/>
      </w:pPr>
      <w:r>
        <w:rPr>
          <w:rStyle w:val="VerbatimChar"/>
        </w:rPr>
        <w:lastRenderedPageBreak/>
        <w:t xml:space="preserve">## png </w:t>
      </w:r>
      <w:r>
        <w:br/>
      </w:r>
      <w:r>
        <w:rPr>
          <w:rStyle w:val="VerbatimChar"/>
        </w:rPr>
        <w:t>##   2</w:t>
      </w:r>
    </w:p>
    <w:p w14:paraId="1D1F85CA" w14:textId="77777777" w:rsidR="008D7EAC" w:rsidRDefault="00000000">
      <w:pPr>
        <w:pStyle w:val="CaptionedFigure"/>
      </w:pPr>
      <w:r>
        <w:rPr>
          <w:noProof/>
        </w:rPr>
        <w:drawing>
          <wp:inline distT="0" distB="0" distL="0" distR="0" wp14:anchorId="5AEDCD8B" wp14:editId="6FF33EA3">
            <wp:extent cx="5334000" cy="4572000"/>
            <wp:effectExtent l="0" t="0" r="0" b="0"/>
            <wp:docPr id="60"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61" name="Picture" descr="Graphics%20and%20Supplements/Figure%203.png"/>
                    <pic:cNvPicPr>
                      <a:picLocks noChangeAspect="1" noChangeArrowheads="1"/>
                    </pic:cNvPicPr>
                  </pic:nvPicPr>
                  <pic:blipFill>
                    <a:blip r:embed="rId9"/>
                    <a:stretch>
                      <a:fillRect/>
                    </a:stretch>
                  </pic:blipFill>
                  <pic:spPr bwMode="auto">
                    <a:xfrm>
                      <a:off x="0" y="0"/>
                      <a:ext cx="5334000" cy="4572000"/>
                    </a:xfrm>
                    <a:prstGeom prst="rect">
                      <a:avLst/>
                    </a:prstGeom>
                    <a:noFill/>
                    <a:ln w="9525">
                      <a:noFill/>
                      <a:headEnd/>
                      <a:tailEnd/>
                    </a:ln>
                  </pic:spPr>
                </pic:pic>
              </a:graphicData>
            </a:graphic>
          </wp:inline>
        </w:drawing>
      </w:r>
    </w:p>
    <w:p w14:paraId="5D5C632F" w14:textId="77777777" w:rsidR="008D7EAC" w:rsidRDefault="00000000">
      <w:pPr>
        <w:pStyle w:val="ImageCaption"/>
      </w:pPr>
      <w:bookmarkStart w:id="211" w:name="fig:reAndDisconTimeseries"/>
      <w:bookmarkEnd w:id="211"/>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w:t>
      </w:r>
    </w:p>
    <w:p w14:paraId="3C55E2E2" w14:textId="77777777" w:rsidR="008D7EAC" w:rsidRDefault="00000000">
      <w:pPr>
        <w:pStyle w:val="Heading2"/>
      </w:pPr>
      <w:bookmarkStart w:id="212" w:name="hydrology-ecology-correlations"/>
      <w:bookmarkEnd w:id="209"/>
      <w:r>
        <w:rPr>
          <w:rStyle w:val="SectionNumber"/>
        </w:rPr>
        <w:t>4.2</w:t>
      </w:r>
      <w:r>
        <w:tab/>
        <w:t>Hydrology-ecology correlations</w:t>
      </w:r>
    </w:p>
    <w:p w14:paraId="45EDC5A7" w14:textId="77777777" w:rsidR="008D7EAC" w:rsidRDefault="00000000">
      <w:pPr>
        <w:pStyle w:val="TableCaption"/>
      </w:pPr>
      <w:bookmarkStart w:id="213" w:name="tab:predCorrScreeningTable"/>
      <w:bookmarkEnd w:id="213"/>
      <w:r>
        <w:t>Table 2: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032"/>
        <w:gridCol w:w="2880"/>
        <w:gridCol w:w="2592"/>
      </w:tblGrid>
      <w:tr w:rsidR="008D7EAC" w14:paraId="768AB2E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C4716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407A0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w:t>
            </w: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963C0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8D7EAC" w14:paraId="7E91C213" w14:textId="77777777" w:rsidTr="008D7EAC">
        <w:trPr>
          <w:jc w:val="center"/>
        </w:trPr>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F707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wy1_Mean_Ann_Flow, s1_discon_20, s1_discon_40, s1_discon_120, </w:t>
            </w:r>
            <w:r>
              <w:rPr>
                <w:rFonts w:ascii="Arial" w:eastAsia="Arial" w:hAnsi="Arial" w:cs="Arial"/>
                <w:color w:val="000000"/>
                <w:sz w:val="22"/>
                <w:szCs w:val="22"/>
              </w:rPr>
              <w:lastRenderedPageBreak/>
              <w:t>f2_recon_20, f2_recon_40, w1_Wet_BFL_Mag_10, w1_Wet_BFL_Mag_50, s1_SP_Dur, s1_SP_Mag, wy1_WY_Cat, d2_DS_Tim, d2_DS_Mag_50, d2_DS_Mag_90, w1_num_days_gt_90_pctile</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A3F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How wet was the wet season? (year 1, as eggs </w:t>
            </w:r>
            <w:r>
              <w:rPr>
                <w:rFonts w:ascii="Arial" w:eastAsia="Arial" w:hAnsi="Arial" w:cs="Arial"/>
                <w:color w:val="000000"/>
                <w:sz w:val="22"/>
                <w:szCs w:val="22"/>
              </w:rPr>
              <w:lastRenderedPageBreak/>
              <w:t>and fry)</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6BD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w1_Wet_BFL_Mag_50</w:t>
            </w:r>
          </w:p>
        </w:tc>
      </w:tr>
      <w:tr w:rsidR="008D7EAC" w14:paraId="5AB818F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F519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 w2_num_days_gt_90_pctile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A87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2,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562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8D7EAC" w14:paraId="7F3EE19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281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4361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BF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8D7EAC" w14:paraId="57586473"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140B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B69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34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8D7EAC" w14:paraId="66CC0A8A"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693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C44B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long was the wet season (as eggs and fry)</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0E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r>
      <w:tr w:rsidR="008D7EAC" w14:paraId="11227BA9"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D4F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8C5F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ECF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8D7EAC" w14:paraId="59CAA6D1" w14:textId="77777777" w:rsidTr="008D7EAC">
        <w:trPr>
          <w:jc w:val="center"/>
        </w:trPr>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EC3F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E0655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9DBF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4E6E7FE9" w14:textId="77777777" w:rsidR="008D7EAC" w:rsidRDefault="00000000">
      <w:pPr>
        <w:pStyle w:val="BodyText"/>
      </w:pPr>
      <w:r>
        <w:rPr>
          <w:b/>
          <w:bCs/>
        </w:rPr>
        <w:t>revise</w:t>
      </w:r>
      <w:r>
        <w:t xml:space="preserve"> Correlations between hydrologic and ecologic metrics were not particularly strong (</w:t>
      </w:r>
      <w:r>
        <w:rPr>
          <w:i/>
          <w:iCs/>
        </w:rPr>
        <w:t>Supplemental Figure 1</w:t>
      </w:r>
      <w:r>
        <w:t xml:space="preserve">; with selected metrics shown in Figure 5). The maximum absolute </w:t>
      </w:r>
      <m:oMath>
        <m:r>
          <w:rPr>
            <w:rFonts w:ascii="Cambria Math" w:hAnsi="Cambria Math"/>
          </w:rPr>
          <m:t>R</m:t>
        </m:r>
      </m:oMath>
      <w:r>
        <w:t xml:space="preserve"> value was 0.58, calculated between rearing year spring disconnection timing at 400 cfs (</w:t>
      </w:r>
      <w:r>
        <w:rPr>
          <w:rStyle w:val="VerbatimChar"/>
        </w:rPr>
        <w:t>RY_discon_400</w:t>
      </w:r>
      <w:r>
        <w:t xml:space="preserve">) and coho smolt abundance, and only nine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002DDB46" w14:textId="77777777" w:rsidR="008D7EAC" w:rsidRDefault="00000000">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 5). Furthermore, hydrology tends to have different effects on different life stages: for both species the sign of </w:t>
      </w:r>
      <m:oMath>
        <m:r>
          <w:rPr>
            <w:rFonts w:ascii="Cambria Math" w:hAnsi="Cambria Math"/>
          </w:rPr>
          <m:t>R</m:t>
        </m:r>
      </m:oMath>
      <w:r>
        <w:t xml:space="preserve"> with brood year reconnection timing is the opposite for spawning adults and outmigrating juveniles (though brood year reconnection correlations are much weaker for Chinook than for coho).</w:t>
      </w:r>
    </w:p>
    <w:p w14:paraId="7A41C6CC" w14:textId="77777777" w:rsidR="008D7EAC" w:rsidRDefault="00000000">
      <w:pPr>
        <w:pStyle w:val="SourceCode"/>
      </w:pPr>
      <w:r>
        <w:rPr>
          <w:rStyle w:val="VerbatimChar"/>
        </w:rPr>
        <w:lastRenderedPageBreak/>
        <w:t xml:space="preserve">## png </w:t>
      </w:r>
      <w:r>
        <w:br/>
      </w:r>
      <w:r>
        <w:rPr>
          <w:rStyle w:val="VerbatimChar"/>
        </w:rPr>
        <w:t>##   2</w:t>
      </w:r>
    </w:p>
    <w:p w14:paraId="48746D0E" w14:textId="77777777" w:rsidR="008D7EAC" w:rsidRDefault="00000000">
      <w:pPr>
        <w:pStyle w:val="CaptionedFigure"/>
      </w:pPr>
      <w:r>
        <w:rPr>
          <w:noProof/>
        </w:rPr>
        <w:drawing>
          <wp:inline distT="0" distB="0" distL="0" distR="0" wp14:anchorId="61B6D7B1" wp14:editId="3E7D9178">
            <wp:extent cx="5334000" cy="6095999"/>
            <wp:effectExtent l="0" t="0" r="0" b="0"/>
            <wp:docPr id="66" name="Picture"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wp:cNvGraphicFramePr/>
            <a:graphic xmlns:a="http://schemas.openxmlformats.org/drawingml/2006/main">
              <a:graphicData uri="http://schemas.openxmlformats.org/drawingml/2006/picture">
                <pic:pic xmlns:pic="http://schemas.openxmlformats.org/drawingml/2006/picture">
                  <pic:nvPicPr>
                    <pic:cNvPr id="67" name="Picture" descr="Graphics%20and%20Supplements/Figure%204.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35889E5C" w14:textId="77777777" w:rsidR="008D7EAC" w:rsidRDefault="00000000">
      <w:pPr>
        <w:pStyle w:val="ImageCaption"/>
      </w:pPr>
      <w:bookmarkStart w:id="214" w:name="fig:corrMatrixFig"/>
      <w:bookmarkEnd w:id="214"/>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t>
      </w:r>
      <w:r>
        <w:lastRenderedPageBreak/>
        <w:t>with higher fish values. Predictors that produced an absolute R value of at least 0.45 with at least one observed value are shown here; the full suite of calculated R values is shown in Supplemental Figure 1.</w:t>
      </w:r>
    </w:p>
    <w:p w14:paraId="552FF4F4" w14:textId="77777777" w:rsidR="008D7EAC" w:rsidRDefault="00000000">
      <w:pPr>
        <w:pStyle w:val="Heading2"/>
      </w:pPr>
      <w:bookmarkStart w:id="215" w:name="lasso-regression"/>
      <w:bookmarkEnd w:id="212"/>
      <w:r>
        <w:rPr>
          <w:rStyle w:val="SectionNumber"/>
        </w:rPr>
        <w:t>4.3</w:t>
      </w:r>
      <w:r>
        <w:tab/>
        <w:t>Lasso regression</w:t>
      </w:r>
    </w:p>
    <w:p w14:paraId="2BD52410" w14:textId="77777777" w:rsidR="008D7EAC" w:rsidRDefault="00000000">
      <w:pPr>
        <w:pStyle w:val="FirstParagraph"/>
      </w:pPr>
      <w:r>
        <w:t>Lasso regression findings included results from the 50% test-train subsets and from the full dataset (Figures 6 and 7; Tables 3 and 4).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14:paraId="2AD5311C" w14:textId="77777777" w:rsidR="008D7EAC" w:rsidRDefault="00000000">
      <w:pPr>
        <w:pStyle w:val="BodyText"/>
      </w:pPr>
      <w:r>
        <w:t>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p w14:paraId="4FC9DAF5" w14:textId="77777777" w:rsidR="008D7EAC" w:rsidRDefault="00000000">
      <w:pPr>
        <w:pStyle w:val="Heading3"/>
      </w:pPr>
      <w:bookmarkStart w:id="216" w:name="X37098796cbf36b234f62901db63c93e812ce414"/>
      <w:r>
        <w:rPr>
          <w:rStyle w:val="SectionNumber"/>
        </w:rPr>
        <w:t>4.3.1</w:t>
      </w:r>
      <w:r>
        <w:tab/>
        <w:t>Test error and selection of final lambda value</w:t>
      </w:r>
    </w:p>
    <w:p w14:paraId="0DE1D667" w14:textId="77777777" w:rsidR="008D7EAC" w:rsidRDefault="00000000">
      <w:pPr>
        <w:pStyle w:val="FirstParagraph"/>
      </w:pPr>
      <w:r>
        <w:t>In the 50% test-train subset analysis, increasing optimal lambda values produced monotonically decreasing average test errors across the range of optimal lambda values (Figures 6 and 7, top panels). This means that for both species, the lowest average test error was associated with the highest optimal lambda value. And indeed, for both species, a non-negligible fraction of the test sets produced optimal regression models with 0 degrees of freedom (19 and 7 percent for coho and Chinook, respectively) (Figures 6 and 7, middle panels). This suggests that there are some observation subsets for which the mean is the best possible prediction and hydrologic metrics provide no additional useful information. However, the majority of the test sets produced optimal lambda values with 1 (24 and 34 percent for coho and Chinook, respectively) or more predictors (58 and 59 percent for coho and Chinook, respectively).</w:t>
      </w:r>
    </w:p>
    <w:p w14:paraId="2BEAE863" w14:textId="77777777" w:rsidR="008D7EAC" w:rsidRDefault="00000000">
      <w:pPr>
        <w:pStyle w:val="BodyText"/>
      </w:pPr>
      <w:r>
        <w:t>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14:paraId="6DE1F5EE" w14:textId="77777777" w:rsidR="008D7EAC" w:rsidRDefault="00000000">
      <w:pPr>
        <w:pStyle w:val="BodyText"/>
      </w:pPr>
      <w:r>
        <w:lastRenderedPageBreak/>
        <w:t>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0.075 for coho spf and 0.12 for Chinook jpa.</w:t>
      </w:r>
    </w:p>
    <w:p w14:paraId="10A48EBF" w14:textId="77777777" w:rsidR="008D7EAC" w:rsidRDefault="00000000">
      <w:pPr>
        <w:pStyle w:val="CaptionedFigure"/>
      </w:pPr>
      <w:r>
        <w:rPr>
          <w:noProof/>
        </w:rPr>
        <w:drawing>
          <wp:inline distT="0" distB="0" distL="0" distR="0" wp14:anchorId="72427F35" wp14:editId="7C17138E">
            <wp:extent cx="5334000" cy="6095999"/>
            <wp:effectExtent l="0" t="0" r="0" b="0"/>
            <wp:docPr id="71" name="Picture"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2" name="Picture" descr="Graphics%20and%20Supplements/Figure%205.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1404DC6D" w14:textId="77777777" w:rsidR="008D7EAC" w:rsidRDefault="00000000">
      <w:pPr>
        <w:pStyle w:val="ImageCaption"/>
      </w:pPr>
      <w:bookmarkStart w:id="217" w:name="fig:lassoResultsCoho"/>
      <w:bookmarkEnd w:id="217"/>
      <w:r>
        <w:t xml:space="preserve">Figure 6: Results of lasso regression to predict coho outcomes with hydrologic metrics. Models with more coefficients explain a greater degree of variation in the dataset (middle panel), but also produce higher test errors (top panel), indicating some overfitting at lower </w:t>
      </w:r>
      <w:r>
        <w:lastRenderedPageBreak/>
        <w:t>lambda values. Higher values of lambda tend to shrink the absolute values of regression coefficients toward 0 (bottom panel).</w:t>
      </w:r>
    </w:p>
    <w:p w14:paraId="19890D6E" w14:textId="77777777" w:rsidR="008D7EAC" w:rsidRDefault="00000000">
      <w:pPr>
        <w:pStyle w:val="CaptionedFigure"/>
      </w:pPr>
      <w:r>
        <w:rPr>
          <w:noProof/>
        </w:rPr>
        <w:drawing>
          <wp:inline distT="0" distB="0" distL="0" distR="0" wp14:anchorId="1C561FCE" wp14:editId="2F0EE6FF">
            <wp:extent cx="5334000" cy="6095999"/>
            <wp:effectExtent l="0" t="0" r="0" b="0"/>
            <wp:docPr id="75" name="Picture"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wp:cNvGraphicFramePr/>
            <a:graphic xmlns:a="http://schemas.openxmlformats.org/drawingml/2006/main">
              <a:graphicData uri="http://schemas.openxmlformats.org/drawingml/2006/picture">
                <pic:pic xmlns:pic="http://schemas.openxmlformats.org/drawingml/2006/picture">
                  <pic:nvPicPr>
                    <pic:cNvPr id="76" name="Picture" descr="Graphics%20and%20Supplements/Figure%206.png"/>
                    <pic:cNvPicPr>
                      <a:picLocks noChangeAspect="1" noChangeArrowheads="1"/>
                    </pic:cNvPicPr>
                  </pic:nvPicPr>
                  <pic:blipFill>
                    <a:blip r:embed="rId12"/>
                    <a:stretch>
                      <a:fillRect/>
                    </a:stretch>
                  </pic:blipFill>
                  <pic:spPr bwMode="auto">
                    <a:xfrm>
                      <a:off x="0" y="0"/>
                      <a:ext cx="5334000" cy="6095999"/>
                    </a:xfrm>
                    <a:prstGeom prst="rect">
                      <a:avLst/>
                    </a:prstGeom>
                    <a:noFill/>
                    <a:ln w="9525">
                      <a:noFill/>
                      <a:headEnd/>
                      <a:tailEnd/>
                    </a:ln>
                  </pic:spPr>
                </pic:pic>
              </a:graphicData>
            </a:graphic>
          </wp:inline>
        </w:drawing>
      </w:r>
    </w:p>
    <w:p w14:paraId="39D4E18B" w14:textId="77777777" w:rsidR="008D7EAC" w:rsidRDefault="00000000">
      <w:pPr>
        <w:pStyle w:val="ImageCaption"/>
      </w:pPr>
      <w:bookmarkStart w:id="218" w:name="fig:lassoResultsChinook"/>
      <w:bookmarkEnd w:id="218"/>
      <w:r>
        <w:t>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p w14:paraId="36DD6E42" w14:textId="77777777" w:rsidR="008D7EAC" w:rsidRDefault="00000000">
      <w:pPr>
        <w:pStyle w:val="Heading3"/>
      </w:pPr>
      <w:bookmarkStart w:id="219" w:name="predictor-rank-stability"/>
      <w:bookmarkEnd w:id="216"/>
      <w:r>
        <w:rPr>
          <w:rStyle w:val="SectionNumber"/>
        </w:rPr>
        <w:lastRenderedPageBreak/>
        <w:t>4.3.2</w:t>
      </w:r>
      <w:r>
        <w:tab/>
        <w:t>Predictor rank stability</w:t>
      </w:r>
    </w:p>
    <w:p w14:paraId="67DBAEDE" w14:textId="77777777" w:rsidR="008D7EAC" w:rsidRDefault="00000000">
      <w:pPr>
        <w:pStyle w:val="FirstParagraph"/>
      </w:pPr>
      <w:r>
        <w:t>In the test-train step, each of the regression models produced from a (random) training subset was associated with an order of appearance of predictors (similar to the results for the full dataset in Figures 6 and 7 [lower panel], and listed in Tables 3 and 4).</w:t>
      </w:r>
    </w:p>
    <w:p w14:paraId="71D07321" w14:textId="77777777" w:rsidR="008D7EAC" w:rsidRDefault="00000000">
      <w:pPr>
        <w:pStyle w:val="BodyText"/>
      </w:pPr>
      <w:r>
        <w:t>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BY_recon_750</w:t>
      </w:r>
      <w:r>
        <w:t xml:space="preserve">, </w:t>
      </w:r>
      <w:r>
        <w:rPr>
          <w:rStyle w:val="VerbatimChar"/>
        </w:rPr>
        <w:t>RY_discon_200</w:t>
      </w:r>
      <w:r>
        <w:t xml:space="preserve">, </w:t>
      </w:r>
      <w:r>
        <w:rPr>
          <w:rStyle w:val="VerbatimChar"/>
        </w:rPr>
        <w:t>SY_SP_ROC</w:t>
      </w:r>
      <w:r>
        <w:t xml:space="preserve">, </w:t>
      </w:r>
      <w:r>
        <w:rPr>
          <w:rStyle w:val="VerbatimChar"/>
        </w:rPr>
        <w:t>RY_Wet_BFL_Dur</w:t>
      </w:r>
      <w:r>
        <w:t xml:space="preserve">, and </w:t>
      </w:r>
      <w:r>
        <w:rPr>
          <w:rStyle w:val="VerbatimChar"/>
        </w:rPr>
        <w:t>BY_recon_150</w:t>
      </w:r>
      <w:r>
        <w:t>).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RY_discon_200</w:t>
      </w:r>
      <w:r>
        <w:t>) appears in the top five predictors of the regression model produced using the full dataset (Figure 6; Table 3); however, the full-dataset model does include the same preponderance of flow timing metrics in the first five non-zero predictors.</w:t>
      </w:r>
    </w:p>
    <w:p w14:paraId="64DDBC30" w14:textId="77777777" w:rsidR="008D7EAC" w:rsidRDefault="00000000">
      <w:pPr>
        <w:pStyle w:val="BodyText"/>
      </w:pPr>
      <w:r>
        <w:t>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log_BY_tot_flow_sepdec</w:t>
      </w:r>
      <w:r>
        <w:t xml:space="preserve">, </w:t>
      </w:r>
      <w:r>
        <w:rPr>
          <w:rStyle w:val="VerbatimChar"/>
        </w:rPr>
        <w:t>RY_Wet_BFL_Mag_50</w:t>
      </w:r>
      <w:r>
        <w:t xml:space="preserve">, </w:t>
      </w:r>
      <w:r>
        <w:rPr>
          <w:rStyle w:val="VerbatimChar"/>
        </w:rPr>
        <w:t>RY_DS_Mag_90</w:t>
      </w:r>
      <w:r>
        <w:t xml:space="preserve">, </w:t>
      </w:r>
      <w:r>
        <w:rPr>
          <w:rStyle w:val="VerbatimChar"/>
        </w:rPr>
        <w:t>RY_SP_ROC</w:t>
      </w:r>
      <w:r>
        <w:t xml:space="preserve">, </w:t>
      </w:r>
      <w:r>
        <w:rPr>
          <w:rStyle w:val="VerbatimChar"/>
        </w:rPr>
        <w:t>RY_DS_Dur_WS</w:t>
      </w:r>
      <w:r>
        <w:t>).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log_BY_tot_flow_sepdec</w:t>
      </w:r>
      <w:r>
        <w:t xml:space="preserve">, </w:t>
      </w:r>
      <w:r>
        <w:rPr>
          <w:rStyle w:val="VerbatimChar"/>
        </w:rPr>
        <w:t>RY_Wet_BFL_Mag_50</w:t>
      </w:r>
      <w:r>
        <w:t xml:space="preserve">, </w:t>
      </w:r>
      <w:r>
        <w:rPr>
          <w:rStyle w:val="VerbatimChar"/>
        </w:rPr>
        <w:t>RY_DS_Dur_WS</w:t>
      </w:r>
      <w:r>
        <w:t>) appear in the top five predictors of the regression model produced using the full dataset (Figure 7; Table 4). This may reflect the higher degree of predictor stability achieved with a dataset the size of the Chinook jpa observations (n=21) versus coho spf (n=13).</w:t>
      </w:r>
    </w:p>
    <w:p w14:paraId="29895960" w14:textId="77777777" w:rsidR="008D7EAC" w:rsidRDefault="00000000">
      <w:pPr>
        <w:pStyle w:val="TableCaption"/>
      </w:pPr>
      <w:bookmarkStart w:id="220" w:name="tab:predAppearTabCoho"/>
      <w:bookmarkEnd w:id="220"/>
      <w:r>
        <w:t>Table 3: Predictors informing the lasso regression for the full dataset of coho spf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3989AEF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68CD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613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E92D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9E9924A"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B371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42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292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r>
      <w:tr w:rsidR="008D7EAC" w14:paraId="2375651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DE18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288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501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8D7EAC" w14:paraId="0031DF6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3C2C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31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7A0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r>
      <w:tr w:rsidR="008D7EAC" w14:paraId="7A3AAFAF"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4EEB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94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FF80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8D7EAC" w14:paraId="71D5595B"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D71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6E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734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r>
      <w:tr w:rsidR="008D7EAC" w14:paraId="79212E0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1F7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895D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4FA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59A3F03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0A3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47F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87A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1B78DA6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31D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DBE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CB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11BF77C9"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04B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25C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65F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731B0AD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31A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65BE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11F5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134095F5"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BBE9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B4A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E1C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536B63C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5A5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FF23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C3B4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035AA1DE"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DF46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2801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E8F70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47006397" w14:textId="77777777" w:rsidR="008D7EAC" w:rsidRDefault="00000000">
      <w:pPr>
        <w:pStyle w:val="TableCaption"/>
      </w:pPr>
      <w:bookmarkStart w:id="221" w:name="tab:predAppearTabChinook"/>
      <w:bookmarkEnd w:id="221"/>
      <w:r>
        <w:t>Table 4: Predictors informing the lasso regression for the full dataset of Chinook juv. abundance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6BD1D15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F97C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C58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F35D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20CED87"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2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D24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E50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r>
      <w:tr w:rsidR="008D7EAC" w14:paraId="51E9EEEA"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118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E2E0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63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677DB192"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6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D30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2A70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41B6828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10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28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4D4D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74739CF1"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9DB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CD7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8AF2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274BDCB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8B17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D6CC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24DB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137ADD0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F2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762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C3D5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2E635900"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7EDB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60BF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26BE6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345A17D6" w14:textId="77777777" w:rsidR="008D7EAC" w:rsidRDefault="00000000">
      <w:pPr>
        <w:pStyle w:val="Heading3"/>
      </w:pPr>
      <w:bookmarkStart w:id="222" w:name="X08b59dd2fe10c08d00dc1be303b3bed657f2d48"/>
      <w:bookmarkEnd w:id="219"/>
      <w:r>
        <w:rPr>
          <w:rStyle w:val="SectionNumber"/>
        </w:rPr>
        <w:t>4.3.3</w:t>
      </w:r>
      <w:r>
        <w:tab/>
        <w:t>Regression coefficients and fraction of deviation (full dataset)</w:t>
      </w:r>
    </w:p>
    <w:p w14:paraId="7F51477A" w14:textId="77777777" w:rsidR="008D7EAC" w:rsidRDefault="00000000">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 6 and 7, lower panels). Notably, a common interpretation is that the order of disappearance (from left to right) or appearance (from right to left) reflects the order of </w:t>
      </w:r>
      <w:r>
        <w:lastRenderedPageBreak/>
        <w:t>predictor importance; i.e., the single non-zero coefficient remaining at the highest lambda value is the most important predictor in the dataset (</w:t>
      </w:r>
      <w:r>
        <w:rPr>
          <w:rStyle w:val="VerbatimChar"/>
        </w:rPr>
        <w:t>BY_recon_200</w:t>
      </w:r>
      <w:r>
        <w:t xml:space="preserve"> in the case of coho spf).</w:t>
      </w:r>
    </w:p>
    <w:p w14:paraId="6C30123F" w14:textId="77777777" w:rsidR="008D7EAC" w:rsidRDefault="00000000">
      <w:pPr>
        <w:pStyle w:val="BodyText"/>
      </w:pPr>
      <w:r>
        <w:t>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 6 and 7, middle panels). This matches the general rule of thumb that with high-dimensional data, it is often possible to explain 100% of deviation by incorporating data from as many or more predictors than the number of observations (James et al. 2013).</w:t>
      </w:r>
    </w:p>
    <w:p w14:paraId="0B38EFB4" w14:textId="77777777" w:rsidR="008D7EAC" w:rsidRDefault="00000000">
      <w:pPr>
        <w:pStyle w:val="BodyText"/>
      </w:pPr>
      <w:r>
        <w:t>To explain 20% of Chinook deviation, the regression model needed 5 non-0 coefficients (or degrees of freedom), while for coho only 1 was necessary. Similarly, to explain 50% of variation required 8 and 5 degrees of freedom for Chinook and coho respectively (Figures 6 and 7, middle panel).</w:t>
      </w:r>
    </w:p>
    <w:p w14:paraId="225086C3" w14:textId="77777777" w:rsidR="008D7EAC" w:rsidRDefault="00000000">
      <w:pPr>
        <w:pStyle w:val="Heading2"/>
      </w:pPr>
      <w:bookmarkStart w:id="223" w:name="hydrologic-benefit-function"/>
      <w:bookmarkEnd w:id="215"/>
      <w:bookmarkEnd w:id="222"/>
      <w:r>
        <w:rPr>
          <w:rStyle w:val="SectionNumber"/>
        </w:rPr>
        <w:t>4.4</w:t>
      </w:r>
      <w:r>
        <w:tab/>
        <w:t>Hydrologic Benefit Function</w:t>
      </w:r>
    </w:p>
    <w:p w14:paraId="064EAD6D" w14:textId="77777777" w:rsidR="008D7EAC" w:rsidRDefault="00000000">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 5 and 6). While many coefficients (as well as </w:t>
      </w:r>
      <m:oMath>
        <m:r>
          <w:rPr>
            <w:rFonts w:ascii="Cambria Math" w:hAnsi="Cambria Math"/>
          </w:rPr>
          <m:t>R</m:t>
        </m:r>
      </m:oMath>
      <w:r>
        <w:t xml:space="preserve"> values in the correlation analysis) match the current understanding of local flow-ecology relationships, some do not (see Discussion).</w:t>
      </w:r>
    </w:p>
    <w:p w14:paraId="135FE61F" w14:textId="77777777" w:rsidR="008D7EAC" w:rsidRDefault="00000000">
      <w:pPr>
        <w:pStyle w:val="TableCaption"/>
      </w:pPr>
      <w:bookmarkStart w:id="224" w:name="tab:coefTableCoho"/>
      <w:bookmarkEnd w:id="224"/>
      <w:r>
        <w:t>Table 5: Values for the intercept and coefficient terms in the Hydrologic Benefit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7F5EF322"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BFD9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0C6A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6D68E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0D4E535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518A"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0FE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5A4A68D2"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8B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DE3E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0B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0.0529835860317933</w:t>
            </w:r>
          </w:p>
        </w:tc>
      </w:tr>
      <w:tr w:rsidR="008D7EAC" w14:paraId="4593042E"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41F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18C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F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-0.0652624046368034</w:t>
            </w:r>
          </w:p>
        </w:tc>
      </w:tr>
      <w:tr w:rsidR="008D7EAC" w14:paraId="5E373715"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440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24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E57B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0.0569958633456817</w:t>
            </w:r>
          </w:p>
        </w:tc>
      </w:tr>
      <w:tr w:rsidR="008D7EAC" w14:paraId="3763DA49"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48FE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5038A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-0.188</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AE58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bl>
    <w:p w14:paraId="0CB9FA7D" w14:textId="77777777" w:rsidR="008D7EAC" w:rsidRDefault="00000000">
      <w:pPr>
        <w:pStyle w:val="TableCaption"/>
      </w:pPr>
      <w:bookmarkStart w:id="225" w:name="tab:coefTableChinook"/>
      <w:bookmarkEnd w:id="225"/>
      <w:r>
        <w:t>Table 6: Values for the intercept and coefficient terms in the Hydrologic Benefit function for Chinook jpa,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0C7F51A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CB4A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F45D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7345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617A80B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7D64"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3134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6B21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24DE48EF"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A8789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2F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5DC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7EA0CBFE" w14:textId="77777777" w:rsidR="008D7EAC" w:rsidRDefault="00000000">
      <w:pPr>
        <w:pStyle w:val="Heading3"/>
      </w:pPr>
      <w:bookmarkStart w:id="226" w:name="X63b9add7216461afc23f6690150dd5be34f90af"/>
      <w:r>
        <w:rPr>
          <w:rStyle w:val="SectionNumber"/>
        </w:rPr>
        <w:t>4.4.1</w:t>
      </w:r>
      <w:r>
        <w:tab/>
        <w:t>Predictors and coefficients in the selected models</w:t>
      </w:r>
    </w:p>
    <w:p w14:paraId="79BEC0F0" w14:textId="77777777" w:rsidR="008D7EAC" w:rsidRDefault="00000000">
      <w:pPr>
        <w:pStyle w:val="FirstParagraph"/>
      </w:pPr>
      <w:r>
        <w:t xml:space="preserve">The predictive model of coho spf included one positive coefficient, for predictor </w:t>
      </w:r>
      <w:r>
        <w:rPr>
          <w:rStyle w:val="VerbatimChar"/>
        </w:rPr>
        <w:t>RY_discon_200</w:t>
      </w:r>
      <w:r>
        <w:t>.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 (Siskiyou County 2021). One coefficient is somewhat counterintutive, suggesting that a higher rearing year dry season flow magnitude is associated with reduced coho reproduction; in our experience we would expect the opposite to be true.</w:t>
      </w:r>
    </w:p>
    <w:p w14:paraId="25FCA629" w14:textId="77777777" w:rsidR="008D7EAC" w:rsidRDefault="00000000">
      <w:pPr>
        <w:pStyle w:val="BodyText"/>
      </w:pPr>
      <w:r>
        <w:t xml:space="preserve">The predictive model of Chinook jpa contains one non-zero coefficient, which is associated with predictor </w:t>
      </w:r>
      <w:r>
        <w:rPr>
          <w:rStyle w:val="VerbatimChar"/>
        </w:rPr>
        <w:t>log_by_tot_flow_sepdec</w:t>
      </w:r>
      <w:r>
        <w:t>.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p w14:paraId="687F26D1" w14:textId="77777777" w:rsidR="008D7EAC" w:rsidRDefault="00000000">
      <w:pPr>
        <w:pStyle w:val="Heading3"/>
      </w:pPr>
      <w:bookmarkStart w:id="227" w:name="Xbb3dd5df872c117cae335f43a403d38a2bd7af6"/>
      <w:bookmarkEnd w:id="226"/>
      <w:r>
        <w:rPr>
          <w:rStyle w:val="SectionNumber"/>
        </w:rPr>
        <w:t>4.4.2</w:t>
      </w:r>
      <w:r>
        <w:tab/>
        <w:t>Predicted Hydrologic Benefit value over time</w:t>
      </w:r>
    </w:p>
    <w:p w14:paraId="71011B68" w14:textId="77777777" w:rsidR="008D7EAC" w:rsidRDefault="00000000">
      <w:pPr>
        <w:pStyle w:val="FirstParagraph"/>
      </w:pPr>
      <w:r>
        <w:t>The visual match between predicted and observed values for coho spf is rather poor: predicted values do not range either as low or as high as observed values (Figure 8, top panel). This matches the expectation that the selected regression model will explain only ~50% of the deviation from the mean (Figure 6, middle panel). The visual match for Chinook, however, is significantly worse (Figure 8, lower panel), corresponding to a regression model that explains &lt;10% of deviation (Figure 7, middle panel).</w:t>
      </w:r>
    </w:p>
    <w:p w14:paraId="52854BCF" w14:textId="77777777" w:rsidR="008D7EAC" w:rsidRDefault="00000000">
      <w:pPr>
        <w:pStyle w:val="BodyText"/>
      </w:pPr>
      <w:r>
        <w:t xml:space="preserve">Matching the historical flow trends discussed above (and tabulated in </w:t>
      </w:r>
      <w:r>
        <w:rPr>
          <w:i/>
          <w:iCs/>
        </w:rPr>
        <w:t>Supplemental Table 2</w:t>
      </w:r>
      <w:r>
        <w:t>), the predicted value of coho spf-equivalent produced by a given water year has trended downward over time (Figure 8, top panel). The lowest predicted value, 7.5 coho spf in brood year 2013, corresponds to the severe drought year of 2014. Conditions were so extreme in water year 2014 that emergency measures were taken by local agencies and conservation organizations to facilitate transport of salmon around disconnected river reaches (CDFW et al. 2015).</w:t>
      </w:r>
    </w:p>
    <w:p w14:paraId="5EBA14BF" w14:textId="77777777" w:rsidR="008D7EAC" w:rsidRDefault="00000000">
      <w:pPr>
        <w:pStyle w:val="BodyText"/>
      </w:pPr>
      <w:r>
        <w:lastRenderedPageBreak/>
        <w:t>Conversely, for Chinook, because such an inflexible model was selected, no trend is visible in predicted values (Figure 8, lower panel).</w:t>
      </w:r>
    </w:p>
    <w:p w14:paraId="23BAC758" w14:textId="77777777" w:rsidR="008D7EAC" w:rsidRDefault="00000000">
      <w:pPr>
        <w:pStyle w:val="SourceCode"/>
      </w:pPr>
      <w:r>
        <w:rPr>
          <w:rStyle w:val="VerbatimChar"/>
        </w:rPr>
        <w:t xml:space="preserve">## png </w:t>
      </w:r>
      <w:r>
        <w:br/>
      </w:r>
      <w:r>
        <w:rPr>
          <w:rStyle w:val="VerbatimChar"/>
        </w:rPr>
        <w:t>##   2</w:t>
      </w:r>
    </w:p>
    <w:p w14:paraId="4F7E3A48" w14:textId="77777777" w:rsidR="008D7EAC" w:rsidRDefault="00000000">
      <w:pPr>
        <w:pStyle w:val="CaptionedFigure"/>
      </w:pPr>
      <w:r>
        <w:rPr>
          <w:noProof/>
        </w:rPr>
        <w:drawing>
          <wp:inline distT="0" distB="0" distL="0" distR="0" wp14:anchorId="69C09136" wp14:editId="1B8FB6E3">
            <wp:extent cx="5334000" cy="6095999"/>
            <wp:effectExtent l="0" t="0" r="0" b="0"/>
            <wp:docPr id="88" name="Picture"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89" name="Picture" descr="Graphics%20and%20Supplements/Figure%207.png"/>
                    <pic:cNvPicPr>
                      <a:picLocks noChangeAspect="1" noChangeArrowheads="1"/>
                    </pic:cNvPicPr>
                  </pic:nvPicPr>
                  <pic:blipFill>
                    <a:blip r:embed="rId13"/>
                    <a:stretch>
                      <a:fillRect/>
                    </a:stretch>
                  </pic:blipFill>
                  <pic:spPr bwMode="auto">
                    <a:xfrm>
                      <a:off x="0" y="0"/>
                      <a:ext cx="5334000" cy="6095999"/>
                    </a:xfrm>
                    <a:prstGeom prst="rect">
                      <a:avLst/>
                    </a:prstGeom>
                    <a:noFill/>
                    <a:ln w="9525">
                      <a:noFill/>
                      <a:headEnd/>
                      <a:tailEnd/>
                    </a:ln>
                  </pic:spPr>
                </pic:pic>
              </a:graphicData>
            </a:graphic>
          </wp:inline>
        </w:drawing>
      </w:r>
    </w:p>
    <w:p w14:paraId="388EC8A7" w14:textId="77777777" w:rsidR="008D7EAC" w:rsidRDefault="00000000">
      <w:pPr>
        <w:pStyle w:val="ImageCaption"/>
      </w:pPr>
      <w:bookmarkStart w:id="228" w:name="fig:hbfOverTime"/>
      <w:bookmarkEnd w:id="228"/>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w:t>
      </w:r>
    </w:p>
    <w:p w14:paraId="58B4891B" w14:textId="77777777" w:rsidR="008D7EAC" w:rsidRDefault="00000000">
      <w:pPr>
        <w:pStyle w:val="Heading3"/>
      </w:pPr>
      <w:bookmarkStart w:id="229" w:name="X56a3243927ad12ba97c22e4510875d65fa121f7"/>
      <w:bookmarkEnd w:id="227"/>
      <w:r>
        <w:rPr>
          <w:rStyle w:val="SectionNumber"/>
        </w:rPr>
        <w:lastRenderedPageBreak/>
        <w:t>4.4.3</w:t>
      </w:r>
      <w:r>
        <w:tab/>
        <w:t>Hydrologic Benefit function component contributions</w:t>
      </w:r>
    </w:p>
    <w:p w14:paraId="20FCB3DE" w14:textId="77777777" w:rsidR="008D7EAC" w:rsidRDefault="00000000">
      <w:pPr>
        <w:pStyle w:val="FirstParagraph"/>
      </w:pPr>
      <w:r>
        <w:t>The predicted HB values can be broken out into the value contributed by each predictor (Figure 9; the intercept term is excluded for ease of visualization). For coho spf, the largest contributions are from brood year fall reconnection timing (</w:t>
      </w:r>
      <w:r>
        <w:rPr>
          <w:rStyle w:val="VerbatimChar"/>
        </w:rPr>
        <w:t>BY_recon_200</w:t>
      </w:r>
      <w:r>
        <w:t xml:space="preserve"> and </w:t>
      </w:r>
      <w:r>
        <w:rPr>
          <w:rStyle w:val="VerbatimChar"/>
        </w:rPr>
        <w:t>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 </w:t>
      </w:r>
      <w:r>
        <w:rPr>
          <w:rStyle w:val="VerbatimChar"/>
        </w:rPr>
        <w:t>RY_recon_8</w:t>
      </w:r>
      <w:r>
        <w:t xml:space="preserve"> and </w:t>
      </w:r>
      <w:r>
        <w:rPr>
          <w:rStyle w:val="VerbatimChar"/>
        </w:rPr>
        <w:t>RY_DS_Mag_90</w:t>
      </w:r>
      <w:r>
        <w:t xml:space="preserve"> contribute only minor amounts, although occasionally, in years with very low dry season flow and delayed fall reconnections, predictor RY_recon_8 contributes a meaningful negative value (Figure 9, top panel). For Chinook, all variation is introduced by the predictor </w:t>
      </w:r>
      <w:r>
        <w:rPr>
          <w:rStyle w:val="VerbatimChar"/>
        </w:rPr>
        <w:t>log_BY_tot_flow_sepdec</w:t>
      </w:r>
      <w:r>
        <w:t>, since the model includes only one non-zero coefficient.</w:t>
      </w:r>
    </w:p>
    <w:p w14:paraId="198D0412" w14:textId="77777777" w:rsidR="008D7EAC" w:rsidRDefault="00000000">
      <w:pPr>
        <w:pStyle w:val="CaptionedFigure"/>
      </w:pPr>
      <w:r>
        <w:rPr>
          <w:noProof/>
        </w:rPr>
        <w:lastRenderedPageBreak/>
        <w:drawing>
          <wp:inline distT="0" distB="0" distL="0" distR="0" wp14:anchorId="7367D603" wp14:editId="718A3017">
            <wp:extent cx="5334000" cy="6096000"/>
            <wp:effectExtent l="0" t="0" r="0" b="0"/>
            <wp:docPr id="93" name="Picture"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wp:cNvGraphicFramePr/>
            <a:graphic xmlns:a="http://schemas.openxmlformats.org/drawingml/2006/main">
              <a:graphicData uri="http://schemas.openxmlformats.org/drawingml/2006/picture">
                <pic:pic xmlns:pic="http://schemas.openxmlformats.org/drawingml/2006/picture">
                  <pic:nvPicPr>
                    <pic:cNvPr id="94" name="Picture" descr="Graphics%20and%20Supplements/Figure%208.png"/>
                    <pic:cNvPicPr>
                      <a:picLocks noChangeAspect="1" noChangeArrowheads="1"/>
                    </pic:cNvPicPr>
                  </pic:nvPicPr>
                  <pic:blipFill>
                    <a:blip r:embed="rId14"/>
                    <a:stretch>
                      <a:fillRect/>
                    </a:stretch>
                  </pic:blipFill>
                  <pic:spPr bwMode="auto">
                    <a:xfrm>
                      <a:off x="0" y="0"/>
                      <a:ext cx="5334000" cy="6096000"/>
                    </a:xfrm>
                    <a:prstGeom prst="rect">
                      <a:avLst/>
                    </a:prstGeom>
                    <a:noFill/>
                    <a:ln w="9525">
                      <a:noFill/>
                      <a:headEnd/>
                      <a:tailEnd/>
                    </a:ln>
                  </pic:spPr>
                </pic:pic>
              </a:graphicData>
            </a:graphic>
          </wp:inline>
        </w:drawing>
      </w:r>
    </w:p>
    <w:p w14:paraId="51E1F7C3" w14:textId="77777777" w:rsidR="008D7EAC" w:rsidRDefault="00000000">
      <w:pPr>
        <w:pStyle w:val="ImageCaption"/>
      </w:pPr>
      <w:bookmarkStart w:id="230" w:name="fig:hbfBarchart"/>
      <w:bookmarkEnd w:id="230"/>
      <w:r>
        <w:t>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p w14:paraId="64EAC9C8" w14:textId="77777777" w:rsidR="008D7EAC" w:rsidRDefault="00000000">
      <w:pPr>
        <w:pStyle w:val="Heading2"/>
      </w:pPr>
      <w:bookmarkStart w:id="231" w:name="marss"/>
      <w:bookmarkEnd w:id="223"/>
      <w:bookmarkEnd w:id="229"/>
      <w:r>
        <w:rPr>
          <w:rStyle w:val="SectionNumber"/>
        </w:rPr>
        <w:lastRenderedPageBreak/>
        <w:t>4.5</w:t>
      </w:r>
      <w:r>
        <w:tab/>
        <w:t>MARSS</w:t>
      </w:r>
    </w:p>
    <w:p w14:paraId="1E4BE49C" w14:textId="77777777" w:rsidR="008D7EAC" w:rsidRDefault="00000000">
      <w:pPr>
        <w:pStyle w:val="Heading1"/>
      </w:pPr>
      <w:bookmarkStart w:id="232" w:name="discussion"/>
      <w:bookmarkEnd w:id="208"/>
      <w:bookmarkEnd w:id="231"/>
      <w:r>
        <w:rPr>
          <w:rStyle w:val="SectionNumber"/>
        </w:rPr>
        <w:t>5</w:t>
      </w:r>
      <w:r>
        <w:tab/>
        <w:t>Discussion</w:t>
      </w:r>
    </w:p>
    <w:p w14:paraId="608DFE2D" w14:textId="77777777" w:rsidR="008D7EAC" w:rsidRDefault="00000000">
      <w:pPr>
        <w:pStyle w:val="FirstParagraph"/>
      </w:pPr>
      <w:r>
        <w:t>The findings described above suggest that, in this case study, hydrology can explain about half of the variation in a key ecological outcome for coho salmon, though as a predictive tool it has some limitations.</w:t>
      </w:r>
    </w:p>
    <w:p w14:paraId="425CE574" w14:textId="77777777" w:rsidR="008D7EAC" w:rsidRDefault="00000000">
      <w:pPr>
        <w:pStyle w:val="Heading2"/>
      </w:pPr>
      <w:bookmarkStart w:id="233" w:name="X7927e02b030070da3d3f36a45d1c21d7f6b1239"/>
      <w:r>
        <w:rPr>
          <w:rStyle w:val="SectionNumber"/>
        </w:rPr>
        <w:t>5.1</w:t>
      </w:r>
      <w:r>
        <w:tab/>
        <w:t>Previous work and limitations of a hydrologic predictor approach</w:t>
      </w:r>
    </w:p>
    <w:p w14:paraId="00DB7C92" w14:textId="77777777" w:rsidR="008D7EAC" w:rsidRDefault="00000000">
      <w:pPr>
        <w:pStyle w:val="FirstParagraph"/>
      </w:pPr>
      <w:r>
        <w:t>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(J.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(McManamay et al. 2013).</w:t>
      </w:r>
    </w:p>
    <w:p w14:paraId="7F468FF4" w14:textId="77777777" w:rsidR="008D7EAC" w:rsidRDefault="00000000">
      <w:pPr>
        <w:pStyle w:val="BodyText"/>
      </w:pPr>
      <w:r>
        <w:t>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 Lastly, the proposed HB function avoids some of the disadvantages of the snapshot method of comparing the two states of natural and altered flows (Wheeler, Wenger, and Freeman 2018),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p w14:paraId="510D7635" w14:textId="77777777" w:rsidR="008D7EAC" w:rsidRDefault="00000000">
      <w:pPr>
        <w:pStyle w:val="Heading2"/>
      </w:pPr>
      <w:bookmarkStart w:id="234" w:name="X524a2477a24825ea80f8c5766b5cd2cd5324893"/>
      <w:bookmarkEnd w:id="233"/>
      <w:r>
        <w:rPr>
          <w:rStyle w:val="SectionNumber"/>
        </w:rPr>
        <w:lastRenderedPageBreak/>
        <w:t>5.2</w:t>
      </w:r>
      <w:r>
        <w:tab/>
        <w:t>Correlations and predictor selection results suggest potential mechanisms for flow-ecology relationships</w:t>
      </w:r>
    </w:p>
    <w:p w14:paraId="0C7CAA4C" w14:textId="77777777" w:rsidR="008D7EAC" w:rsidRDefault="00000000">
      <w:pPr>
        <w:pStyle w:val="FirstParagraph"/>
      </w:pPr>
      <w:r>
        <w:t>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14:paraId="259DCD53" w14:textId="77777777" w:rsidR="008D7EAC" w:rsidRDefault="00000000">
      <w:pPr>
        <w:pStyle w:val="BodyText"/>
      </w:pPr>
      <w:r>
        <w:t>Experiencing a longer wet season as newly hatched fry (</w:t>
      </w:r>
      <w:r>
        <w:rPr>
          <w:rStyle w:val="VerbatimChar"/>
        </w:rPr>
        <w:t>RY_Wet_BFL_Dur</w:t>
      </w:r>
      <w:r>
        <w:t>, or rearing year wet season baseflow duration) is associated with higher juvenile abundance for both species (Figure 5).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14:paraId="31DAA6F8" w14:textId="77777777" w:rsidR="008D7EAC" w:rsidRDefault="00000000">
      <w:pPr>
        <w:pStyle w:val="BodyText"/>
      </w:pPr>
      <w:r>
        <w:t>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BY_recon_200</w:t>
      </w:r>
      <w:r>
        <w:t xml:space="preserve"> and </w:t>
      </w:r>
      <w:r>
        <w:rPr>
          <w:rStyle w:val="VerbatimChar"/>
        </w:rPr>
        <w:t>BY_recon_100</w:t>
      </w:r>
      <w:r>
        <w:t>) and, to a lesser extent, in the spring and fall of their rearing year (</w:t>
      </w:r>
      <w:r>
        <w:rPr>
          <w:rStyle w:val="VerbatimChar"/>
        </w:rPr>
        <w:t>RY_discon_200</w:t>
      </w:r>
      <w:r>
        <w:t xml:space="preserve"> and </w:t>
      </w:r>
      <w:r>
        <w:rPr>
          <w:rStyle w:val="VerbatimChar"/>
        </w:rPr>
        <w:t>RY_recon_8</w:t>
      </w:r>
      <w:r>
        <w:t>) (Figure 9).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 (e.g., Magranet 2015b). Eggs laid in suboptimal conditions suffer from higher mortality rates for multiple reasons, including egg burial by transported sediment, channel bed scouring, or unfavorable water quality (Bjornn and Reiser 1991). In wetter years, early reconnection flows and related access to more and higher-quality habitat may allow spawning salmon to select more favorable nesting sites.</w:t>
      </w:r>
    </w:p>
    <w:p w14:paraId="2C444C51" w14:textId="77777777" w:rsidR="008D7EAC" w:rsidRDefault="00000000">
      <w:pPr>
        <w:pStyle w:val="BodyText"/>
      </w:pPr>
      <w:r>
        <w:t xml:space="preserve">However, a higher number of </w:t>
      </w:r>
      <w:r>
        <w:rPr>
          <w:i/>
          <w:iCs/>
        </w:rPr>
        <w:t>spawners</w:t>
      </w:r>
      <w:r>
        <w:t xml:space="preserve"> is in fact associated with </w:t>
      </w:r>
      <w:r>
        <w:rPr>
          <w:i/>
          <w:iCs/>
        </w:rPr>
        <w:t>later</w:t>
      </w:r>
      <w:r>
        <w:t xml:space="preserve"> fall flows (Figure 5).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p w14:paraId="53307932" w14:textId="77777777" w:rsidR="008D7EAC" w:rsidRDefault="00000000">
      <w:pPr>
        <w:pStyle w:val="Heading2"/>
      </w:pPr>
      <w:bookmarkStart w:id="235" w:name="Xc89066ddcdb4aba9904aa819503b911786efe39"/>
      <w:bookmarkEnd w:id="234"/>
      <w:r>
        <w:rPr>
          <w:rStyle w:val="SectionNumber"/>
        </w:rPr>
        <w:lastRenderedPageBreak/>
        <w:t>5.3</w:t>
      </w:r>
      <w:r>
        <w:tab/>
        <w:t>Reconnection at different flow thresholds may represent distinct ecological events</w:t>
      </w:r>
    </w:p>
    <w:p w14:paraId="05A64EBB" w14:textId="77777777" w:rsidR="008D7EAC" w:rsidRDefault="00000000">
      <w:pPr>
        <w:pStyle w:val="FirstParagraph"/>
      </w:pPr>
      <w:r>
        <w:t>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 (</w:t>
      </w:r>
      <w:r>
        <w:rPr>
          <w:i/>
          <w:iCs/>
        </w:rPr>
        <w:t>pers. comm.</w:t>
      </w:r>
      <w:r>
        <w:t xml:space="preserve">, </w:t>
      </w:r>
      <w:r>
        <w:rPr>
          <w:b/>
          <w:bCs/>
        </w:rPr>
        <w:t>Sommarstrom2020?</w:t>
      </w:r>
      <w:r>
        <w:t>). The fact that the lasso method identified multiple flow thresholds in the coho spf model suggests that the coho may experience these different degrees of river connectivity and/or flow conditions as events with different ecological consequences.</w:t>
      </w:r>
    </w:p>
    <w:p w14:paraId="58270E0F" w14:textId="77777777" w:rsidR="008D7EAC" w:rsidRDefault="00000000">
      <w:pPr>
        <w:pStyle w:val="BodyText"/>
      </w:pPr>
      <w:r>
        <w:t>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 (e.g., Siskiyou County 2021; SRWC 2018). However, the details, such as which specific numerical flow threshold was identified as the most important in the minimization of the equation in Section 3.6.1, are probably somewhat artifactual and would be sensitive to the addition of new future data points.</w:t>
      </w:r>
    </w:p>
    <w:p w14:paraId="6D534324" w14:textId="77777777" w:rsidR="008D7EAC" w:rsidRDefault="00000000">
      <w:pPr>
        <w:pStyle w:val="Heading2"/>
      </w:pPr>
      <w:bookmarkStart w:id="236" w:name="Xd53a54d38a7331c2e03bc8ce0087285fcc7489a"/>
      <w:bookmarkEnd w:id="235"/>
      <w:r>
        <w:rPr>
          <w:rStyle w:val="SectionNumber"/>
        </w:rPr>
        <w:t>5.4</w:t>
      </w:r>
      <w:r>
        <w:tab/>
        <w:t>Differences in model flexibility possibly driven by biology</w:t>
      </w:r>
    </w:p>
    <w:p w14:paraId="2E43B949" w14:textId="77777777" w:rsidR="008D7EAC" w:rsidRDefault="00000000">
      <w:pPr>
        <w:pStyle w:val="FirstParagraph"/>
      </w:pPr>
      <w:r>
        <w:t>At a given relative test error, the Chinook model explains a smaller fraction of deviation than the coho model (Figures 6 and 7).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14:paraId="7727ED13" w14:textId="77777777" w:rsidR="008D7EAC" w:rsidRDefault="00000000">
      <w:pPr>
        <w:pStyle w:val="BodyText"/>
      </w:pPr>
      <w:r>
        <w:t>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14:paraId="51BEDDA6" w14:textId="77777777" w:rsidR="008D7EAC" w:rsidRDefault="00000000">
      <w:pPr>
        <w:pStyle w:val="Compact"/>
        <w:numPr>
          <w:ilvl w:val="0"/>
          <w:numId w:val="6"/>
        </w:numPr>
      </w:pPr>
      <w:r>
        <w:t>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14:paraId="224A0AF0" w14:textId="77777777" w:rsidR="008D7EAC" w:rsidRDefault="00000000">
      <w:pPr>
        <w:pStyle w:val="Compact"/>
        <w:numPr>
          <w:ilvl w:val="0"/>
          <w:numId w:val="6"/>
        </w:numPr>
      </w:pPr>
      <w:r>
        <w:t>Chinook populations tend to be larger than coho, which could mean they are more limited by internal population dynamics, while coho reproduction limits may be more determined by flow conditions.</w:t>
      </w:r>
    </w:p>
    <w:p w14:paraId="0D9266AB" w14:textId="77777777" w:rsidR="008D7EAC" w:rsidRDefault="00000000">
      <w:pPr>
        <w:pStyle w:val="Compact"/>
        <w:numPr>
          <w:ilvl w:val="0"/>
          <w:numId w:val="6"/>
        </w:numPr>
      </w:pPr>
      <w:r>
        <w:t>Chinook typically do not oversummer in the freshwater system, potentially making them less vulnerable than coho to dry season conditions.</w:t>
      </w:r>
    </w:p>
    <w:p w14:paraId="44795A8E" w14:textId="77777777" w:rsidR="008D7EAC" w:rsidRDefault="00000000">
      <w:pPr>
        <w:pStyle w:val="Compact"/>
        <w:numPr>
          <w:ilvl w:val="0"/>
          <w:numId w:val="6"/>
        </w:numPr>
      </w:pPr>
      <w:r>
        <w:lastRenderedPageBreak/>
        <w:t>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14:paraId="7E93C868" w14:textId="77777777" w:rsidR="008D7EAC" w:rsidRDefault="00000000">
      <w:pPr>
        <w:pStyle w:val="FirstParagraph"/>
      </w:pPr>
      <w:r>
        <w:t>Regardless of the ultimate cause(s), this difference in predictability underscores the fact that the prediction exercise undertaken in this study can only be performed successfully for some species and some regions.</w:t>
      </w:r>
    </w:p>
    <w:p w14:paraId="067C4149" w14:textId="77777777" w:rsidR="008D7EAC" w:rsidRDefault="00000000">
      <w:pPr>
        <w:pStyle w:val="Heading2"/>
      </w:pPr>
      <w:bookmarkStart w:id="237" w:name="Xe7b831585be370552e5eda248af1ddb6912a940"/>
      <w:bookmarkEnd w:id="236"/>
      <w:r>
        <w:rPr>
          <w:rStyle w:val="SectionNumber"/>
        </w:rPr>
        <w:t>5.5</w:t>
      </w:r>
      <w:r>
        <w:tab/>
        <w:t>Implications for water and fisheries management</w:t>
      </w:r>
    </w:p>
    <w:p w14:paraId="67E1389A" w14:textId="77777777" w:rsidR="008D7EAC"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 5 and 6). The Chinook model has virtually no utility for predicting salmon outcomes (Figure 8); therefore, only the coho model will be evaluated as a predictive tool.</w:t>
      </w:r>
    </w:p>
    <w:p w14:paraId="464556CB" w14:textId="77777777" w:rsidR="008D7EAC" w:rsidRDefault="00000000">
      <w:pPr>
        <w:pStyle w:val="BodyText"/>
      </w:pPr>
      <w:r>
        <w:t>The predictive exercise for coho spf suggests that using flow alone to predict fish outcomes involves non-negligible uncertainties: HB function error terms (predicted minus observed values) are substantial (Figure 8).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14:paraId="6D1F8455" w14:textId="77777777" w:rsidR="008D7EAC" w:rsidRDefault="00000000">
      <w:pPr>
        <w:pStyle w:val="BodyText"/>
      </w:pPr>
      <w:r>
        <w:t>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14:paraId="6D24A1DE" w14:textId="77777777" w:rsidR="008D7EAC" w:rsidRDefault="00000000">
      <w:pPr>
        <w:pStyle w:val="BodyText"/>
      </w:pPr>
      <w:r>
        <w:t>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3162BE8E" w14:textId="77777777" w:rsidR="008D7EAC" w:rsidRDefault="00000000">
      <w:pPr>
        <w:pStyle w:val="Heading1"/>
      </w:pPr>
      <w:bookmarkStart w:id="238" w:name="conclusions"/>
      <w:bookmarkEnd w:id="232"/>
      <w:bookmarkEnd w:id="237"/>
      <w:r>
        <w:rPr>
          <w:rStyle w:val="SectionNumber"/>
        </w:rPr>
        <w:t>6</w:t>
      </w:r>
      <w:r>
        <w:tab/>
        <w:t>Conclusions</w:t>
      </w:r>
    </w:p>
    <w:p w14:paraId="34351FA2" w14:textId="77777777" w:rsidR="008D7EAC" w:rsidRDefault="00000000">
      <w:pPr>
        <w:pStyle w:val="FirstParagraph"/>
      </w:pPr>
      <w:r>
        <w:t xml:space="preserve">This case study uses the functional flow framework and long-term biological monitoring to relate hydrologic conditions to watershed-scale anadromous fish reproduction rates. The </w:t>
      </w:r>
      <w:r>
        <w:lastRenderedPageBreak/>
        <w:t>empirical flow-biology relationships evaluated here also suggest hypotheses regarding the watershed- and species-specific mechanisms of ecological response to flow variability.</w:t>
      </w:r>
    </w:p>
    <w:p w14:paraId="750B5FB7" w14:textId="77777777" w:rsidR="008D7EAC" w:rsidRDefault="00000000">
      <w:pPr>
        <w:pStyle w:val="BodyText"/>
      </w:pPr>
      <w:r>
        <w:t>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 (Patterson et al. 2020; Yarnell et al. 2020) and designed for this study (e.g. Figure ??), that appeared correlated with the number of coho smolts produced per female spawner (coho spf) and the number of Chinook juveniles produced per adult spawner (Chinook jpa) (Figure 5). The metrics contributing the most to predicted coho spf values occur during the window of their parents’ spawning and, to a lesser extent, in the spring and fall of their rearing year (Figure 9). This supports an interpretation that spawning conditions may exert a significant influence on the mortality rates of the hatching juveniles.</w:t>
      </w:r>
    </w:p>
    <w:p w14:paraId="5063F5D4" w14:textId="77777777" w:rsidR="008D7EAC" w:rsidRDefault="00000000">
      <w:pPr>
        <w:pStyle w:val="BodyText"/>
      </w:pPr>
      <w:r>
        <w:t>Using lasso regression, we calculated a predictive model of annual normalized reproduction for each salmon species (Figures 6 and 7).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14:paraId="25DA93B8" w14:textId="77777777" w:rsidR="008D7EAC"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4D61BB2E" w14:textId="77777777" w:rsidR="008D7EAC" w:rsidRDefault="00000000">
      <w:r>
        <w:br w:type="page"/>
      </w:r>
    </w:p>
    <w:p w14:paraId="3956BC89" w14:textId="77777777" w:rsidR="008D7EAC" w:rsidRDefault="00000000">
      <w:pPr>
        <w:pStyle w:val="Heading1"/>
      </w:pPr>
      <w:bookmarkStart w:id="239" w:name="references"/>
      <w:bookmarkEnd w:id="238"/>
      <w:r>
        <w:lastRenderedPageBreak/>
        <w:t>References</w:t>
      </w:r>
    </w:p>
    <w:p w14:paraId="4F8BB207" w14:textId="77777777" w:rsidR="008D7EAC" w:rsidRDefault="00000000">
      <w:pPr>
        <w:pStyle w:val="Bibliography"/>
      </w:pPr>
      <w:bookmarkStart w:id="240" w:name="ref-AceroTrianaEtAlAssessing2021"/>
      <w:bookmarkStart w:id="241"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5">
        <w:r>
          <w:rPr>
            <w:rStyle w:val="Hyperlink"/>
          </w:rPr>
          <w:t>https://doi.org/10.1016/j.ecolmodel.2021.109604</w:t>
        </w:r>
      </w:hyperlink>
      <w:r>
        <w:t>.</w:t>
      </w:r>
    </w:p>
    <w:p w14:paraId="3D39A3B7" w14:textId="77777777" w:rsidR="008D7EAC" w:rsidRDefault="00000000">
      <w:pPr>
        <w:pStyle w:val="Bibliography"/>
      </w:pPr>
      <w:bookmarkStart w:id="242" w:name="ref-AcremanEtAlEnvironmental2014"/>
      <w:bookmarkEnd w:id="240"/>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6">
        <w:r>
          <w:rPr>
            <w:rStyle w:val="Hyperlink"/>
          </w:rPr>
          <w:t>https://doi.org/10.1890/130134</w:t>
        </w:r>
      </w:hyperlink>
      <w:r>
        <w:t>.</w:t>
      </w:r>
    </w:p>
    <w:p w14:paraId="674A6FE8" w14:textId="77777777" w:rsidR="008D7EAC" w:rsidRDefault="00000000">
      <w:pPr>
        <w:pStyle w:val="Bibliography"/>
      </w:pPr>
      <w:bookmarkStart w:id="243" w:name="ref-AgrawalEtAlPREDICTING2005"/>
      <w:bookmarkEnd w:id="242"/>
      <w:r>
        <w:t>Agrawal, A, R S Schick, E P Bjorkstedt, R G Szerlong, M N Goslin, B C Spence, T H Williams, and K M Burnett. 2005. “PREDICTING THE POTENTIAL FOR HISTORICAL COHO, CHINOOK AND STEELHEAD HABITAT IN NORTHERN CALIFORNIA.” National Marine Fisheries Service.</w:t>
      </w:r>
    </w:p>
    <w:p w14:paraId="2DB3FB9D" w14:textId="77777777" w:rsidR="008D7EAC" w:rsidRDefault="00000000">
      <w:pPr>
        <w:pStyle w:val="Bibliography"/>
      </w:pPr>
      <w:bookmarkStart w:id="244" w:name="Xfe85aaf6e2d7613f66c86b598b0f3ca2e949f9e"/>
      <w:bookmarkEnd w:id="243"/>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7">
        <w:r>
          <w:rPr>
            <w:rStyle w:val="Hyperlink"/>
          </w:rPr>
          <w:t>https://doi.org/10.1016/j.ecohyd.2017.01.002</w:t>
        </w:r>
      </w:hyperlink>
      <w:r>
        <w:t>.</w:t>
      </w:r>
    </w:p>
    <w:p w14:paraId="6CC871D3" w14:textId="77777777" w:rsidR="008D7EAC" w:rsidRDefault="00000000">
      <w:pPr>
        <w:pStyle w:val="Bibliography"/>
      </w:pPr>
      <w:bookmarkStart w:id="245" w:name="ref-AndersonEtAlInstream2006"/>
      <w:bookmarkEnd w:id="244"/>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8">
        <w:r>
          <w:rPr>
            <w:rStyle w:val="Hyperlink"/>
          </w:rPr>
          <w:t>https://doi.org/10.1890/1540-9295(2006)4[309:IFNISA]2.0.CO;2</w:t>
        </w:r>
      </w:hyperlink>
      <w:r>
        <w:t>.</w:t>
      </w:r>
    </w:p>
    <w:p w14:paraId="60C3A9E8" w14:textId="77777777" w:rsidR="008D7EAC" w:rsidRDefault="00000000">
      <w:pPr>
        <w:pStyle w:val="Bibliography"/>
      </w:pPr>
      <w:bookmarkStart w:id="246" w:name="ref-ArrianaBrandEtAlProjecting2011"/>
      <w:bookmarkEnd w:id="245"/>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9">
        <w:r>
          <w:rPr>
            <w:rStyle w:val="Hyperlink"/>
          </w:rPr>
          <w:t>https://doi.org/10.1002/eco.143</w:t>
        </w:r>
      </w:hyperlink>
      <w:r>
        <w:t>.</w:t>
      </w:r>
    </w:p>
    <w:p w14:paraId="4D5A05AB" w14:textId="77777777" w:rsidR="008D7EAC" w:rsidRDefault="00000000">
      <w:pPr>
        <w:pStyle w:val="Bibliography"/>
      </w:pPr>
      <w:bookmarkStart w:id="247" w:name="ref-ArthingtonEtAlTEMPORARY2014"/>
      <w:bookmarkEnd w:id="246"/>
      <w:r>
        <w:t xml:space="preserve">Arthington, A. H., J. M. Bernardo, and M. Ilhéu. 2014. “TEMPORARY RIVERS: LINKING ECOHYDROLOGY, ECOLOGICAL QUALITY AND RECONCILIATION ECOLOGY.” </w:t>
      </w:r>
      <w:r>
        <w:rPr>
          <w:i/>
          <w:iCs/>
        </w:rPr>
        <w:t>River Research and Applications</w:t>
      </w:r>
      <w:r>
        <w:t xml:space="preserve"> 30 (10): 1209–15. </w:t>
      </w:r>
      <w:hyperlink r:id="rId20">
        <w:r>
          <w:rPr>
            <w:rStyle w:val="Hyperlink"/>
          </w:rPr>
          <w:t>https://doi.org/10.1002/rra.2831</w:t>
        </w:r>
      </w:hyperlink>
      <w:r>
        <w:t>.</w:t>
      </w:r>
    </w:p>
    <w:p w14:paraId="1198498A" w14:textId="77777777" w:rsidR="008D7EAC" w:rsidRDefault="00000000">
      <w:pPr>
        <w:pStyle w:val="Bibliography"/>
      </w:pPr>
      <w:bookmarkStart w:id="248" w:name="ref-AyllonEtAlSpatiotemporal2014"/>
      <w:bookmarkEnd w:id="247"/>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21">
        <w:r>
          <w:rPr>
            <w:rStyle w:val="Hyperlink"/>
          </w:rPr>
          <w:t>https://doi.org/10.1002/eco.1379</w:t>
        </w:r>
      </w:hyperlink>
      <w:r>
        <w:t>.</w:t>
      </w:r>
    </w:p>
    <w:p w14:paraId="1A49F380" w14:textId="77777777" w:rsidR="008D7EAC" w:rsidRDefault="00000000">
      <w:pPr>
        <w:pStyle w:val="Bibliography"/>
      </w:pPr>
      <w:bookmarkStart w:id="249" w:name="ref-BjornnReiserInfluences1991"/>
      <w:bookmarkEnd w:id="248"/>
      <w:r>
        <w:t xml:space="preserve">Bjornn, T. C., and D. W. Reiser. 1991. “Influences of Forest and Rangeland Management on Salmonid Fishes and Their Habitats.” </w:t>
      </w:r>
      <w:r>
        <w:rPr>
          <w:i/>
          <w:iCs/>
        </w:rPr>
        <w:t>Influences of Forest and Rangeland Management on Salmonid Fishes and Their Habitats, Edited by W. R. Meehan (Special Publication)</w:t>
      </w:r>
      <w:r>
        <w:t xml:space="preserve"> 1991: 83–138. </w:t>
      </w:r>
      <w:hyperlink r:id="rId22">
        <w:r>
          <w:rPr>
            <w:rStyle w:val="Hyperlink"/>
          </w:rPr>
          <w:t>https://doi.org/10.2307/1446234</w:t>
        </w:r>
      </w:hyperlink>
      <w:r>
        <w:t>.</w:t>
      </w:r>
    </w:p>
    <w:p w14:paraId="220F2A1A" w14:textId="77777777" w:rsidR="008D7EAC" w:rsidRDefault="00000000">
      <w:pPr>
        <w:pStyle w:val="Bibliography"/>
      </w:pPr>
      <w:bookmarkStart w:id="250" w:name="ref-BoothEtAlDetermining2014"/>
      <w:bookmarkEnd w:id="249"/>
      <w:r>
        <w:lastRenderedPageBreak/>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3">
        <w:r>
          <w:rPr>
            <w:rStyle w:val="Hyperlink"/>
          </w:rPr>
          <w:t>https://doi.org/10.1002/eco.1396</w:t>
        </w:r>
      </w:hyperlink>
      <w:r>
        <w:t>.</w:t>
      </w:r>
    </w:p>
    <w:p w14:paraId="3ACEEE8E" w14:textId="77777777" w:rsidR="008D7EAC" w:rsidRDefault="00000000">
      <w:pPr>
        <w:pStyle w:val="Bibliography"/>
      </w:pPr>
      <w:bookmarkStart w:id="251" w:name="ref-BourretEtAlDiversity2016"/>
      <w:bookmarkEnd w:id="250"/>
      <w:r>
        <w:t xml:space="preserve">Bourret, Samuel L., Christopher C. Caudill, and Matthew L. Keefer. 2016. “Diversity of Juvenile Chinook Salmon Life History Pathways.” </w:t>
      </w:r>
      <w:r>
        <w:rPr>
          <w:i/>
          <w:iCs/>
        </w:rPr>
        <w:t>Reviews in Fish Biology and Fisheries</w:t>
      </w:r>
      <w:r>
        <w:t xml:space="preserve"> 26 (3): 375–403. </w:t>
      </w:r>
      <w:hyperlink r:id="rId24">
        <w:r>
          <w:rPr>
            <w:rStyle w:val="Hyperlink"/>
          </w:rPr>
          <w:t>https://doi.org/10.1007/s11160-016-9432-3</w:t>
        </w:r>
      </w:hyperlink>
      <w:r>
        <w:t>.</w:t>
      </w:r>
    </w:p>
    <w:p w14:paraId="2FA27F86" w14:textId="77777777" w:rsidR="008D7EAC" w:rsidRDefault="00000000">
      <w:pPr>
        <w:pStyle w:val="Bibliography"/>
      </w:pPr>
      <w:bookmarkStart w:id="252" w:name="ref-BowerEtAlQuantifying2022"/>
      <w:bookmarkEnd w:id="251"/>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5">
        <w:r>
          <w:rPr>
            <w:rStyle w:val="Hyperlink"/>
          </w:rPr>
          <w:t>https://doi.org/10.1016/j.scitotenv.2021.149721</w:t>
        </w:r>
      </w:hyperlink>
      <w:r>
        <w:t>.</w:t>
      </w:r>
    </w:p>
    <w:p w14:paraId="08030B87" w14:textId="77777777" w:rsidR="008D7EAC" w:rsidRDefault="00000000">
      <w:pPr>
        <w:pStyle w:val="Bibliography"/>
      </w:pPr>
      <w:bookmarkStart w:id="253" w:name="ref-BradleyEtAlHydroecological2017"/>
      <w:bookmarkEnd w:id="252"/>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77DDF755" w14:textId="77777777" w:rsidR="008D7EAC" w:rsidRDefault="00000000">
      <w:pPr>
        <w:pStyle w:val="Bibliography"/>
      </w:pPr>
      <w:bookmarkStart w:id="254" w:name="ref-BrownEtAlHistorical1994"/>
      <w:bookmarkEnd w:id="253"/>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1966680D" w14:textId="77777777" w:rsidR="008D7EAC" w:rsidRDefault="00000000">
      <w:pPr>
        <w:pStyle w:val="Bibliography"/>
      </w:pPr>
      <w:bookmarkStart w:id="255" w:name="ref-BrummerEtAlQuantitative2016"/>
      <w:bookmarkEnd w:id="254"/>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08B26B0E" w14:textId="77777777" w:rsidR="008D7EAC" w:rsidRDefault="00000000">
      <w:pPr>
        <w:pStyle w:val="Bibliography"/>
      </w:pPr>
      <w:bookmarkStart w:id="256" w:name="ref-BunnArthingtonBasic2002"/>
      <w:bookmarkEnd w:id="255"/>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3FC1B1A2" w14:textId="77777777" w:rsidR="008D7EAC" w:rsidRDefault="00000000">
      <w:pPr>
        <w:pStyle w:val="Bibliography"/>
      </w:pPr>
      <w:bookmarkStart w:id="257" w:name="X4d2fdf4f12a270021a07f7b3df19adbc41c3ac0"/>
      <w:bookmarkEnd w:id="256"/>
      <w:r>
        <w:t>California Department of Fish and Wildlife. 2015. “Recovery Strategy for California Coho Salmon Progress Report 2004 - 2012.”</w:t>
      </w:r>
    </w:p>
    <w:p w14:paraId="04C85A83" w14:textId="77777777" w:rsidR="008D7EAC" w:rsidRDefault="00000000">
      <w:pPr>
        <w:pStyle w:val="Bibliography"/>
      </w:pPr>
      <w:bookmarkStart w:id="258" w:name="Xb4d3db7e7294d8bf7c69eeac4e89233dc761402"/>
      <w:bookmarkEnd w:id="257"/>
      <w:r>
        <w:t>———. 2021. “Scott River Best Available Scientific Information for Instream Flow Criteria.”</w:t>
      </w:r>
    </w:p>
    <w:p w14:paraId="15451215" w14:textId="77777777" w:rsidR="008D7EAC" w:rsidRDefault="00000000">
      <w:pPr>
        <w:pStyle w:val="Bibliography"/>
      </w:pPr>
      <w:bookmarkStart w:id="259" w:name="Xc89eae4adec15389bd12509e9457a9dc8c09d75"/>
      <w:bookmarkEnd w:id="258"/>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15D375D7" w14:textId="77777777" w:rsidR="008D7EAC" w:rsidRDefault="00000000">
      <w:pPr>
        <w:pStyle w:val="Bibliography"/>
      </w:pPr>
      <w:bookmarkStart w:id="260" w:name="Xc7de28470338271e612ca7edaa4f550e62517aa"/>
      <w:bookmarkEnd w:id="259"/>
      <w:r>
        <w:t>California Department of Water Resources. 2021. “Agricultural Land &amp; Water Use Estimates.” https://water.ca.gov/Programs/Water-Use-And-Efficiency/Land-And-Water-Use/Agricultural-Land-And-Water-Use-Estimates.</w:t>
      </w:r>
    </w:p>
    <w:p w14:paraId="6C5C7426" w14:textId="77777777" w:rsidR="008D7EAC" w:rsidRDefault="00000000">
      <w:pPr>
        <w:pStyle w:val="Bibliography"/>
      </w:pPr>
      <w:bookmarkStart w:id="261" w:name="ref-CartwrightEtAlPutting2017"/>
      <w:bookmarkEnd w:id="260"/>
      <w:r>
        <w:lastRenderedPageBreak/>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0">
        <w:r>
          <w:rPr>
            <w:rStyle w:val="Hyperlink"/>
          </w:rPr>
          <w:t>https://doi.org/10.3390/w9030196</w:t>
        </w:r>
      </w:hyperlink>
      <w:r>
        <w:t>.</w:t>
      </w:r>
    </w:p>
    <w:p w14:paraId="31E0B4BD" w14:textId="77777777" w:rsidR="008D7EAC" w:rsidRDefault="00000000">
      <w:pPr>
        <w:pStyle w:val="Bibliography"/>
      </w:pPr>
      <w:bookmarkStart w:id="262" w:name="ref-CatfordEtAlSpecies2014"/>
      <w:bookmarkEnd w:id="261"/>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1">
        <w:r>
          <w:rPr>
            <w:rStyle w:val="Hyperlink"/>
          </w:rPr>
          <w:t>https://doi.org/10.1111/ddi.12225</w:t>
        </w:r>
      </w:hyperlink>
      <w:r>
        <w:t>.</w:t>
      </w:r>
    </w:p>
    <w:p w14:paraId="148295E6" w14:textId="77777777" w:rsidR="008D7EAC" w:rsidRDefault="00000000">
      <w:pPr>
        <w:pStyle w:val="Bibliography"/>
      </w:pPr>
      <w:bookmarkStart w:id="263" w:name="ref-ChowdhuryDriverEcohydrological2007"/>
      <w:bookmarkEnd w:id="262"/>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70BD46DC" w14:textId="77777777" w:rsidR="008D7EAC" w:rsidRDefault="00000000">
      <w:pPr>
        <w:pStyle w:val="Bibliography"/>
      </w:pPr>
      <w:bookmarkStart w:id="264" w:name="Xbd894a34aa7caa3ce113d33f91ed72eebbf346b"/>
      <w:bookmarkEnd w:id="263"/>
      <w:r>
        <w:t>Coordinated Resource Management Planning Committee, and Scott River Watershed Council. 2000. “FINAL REPORT.”</w:t>
      </w:r>
    </w:p>
    <w:p w14:paraId="28544981" w14:textId="77777777" w:rsidR="008D7EAC" w:rsidRDefault="00000000">
      <w:pPr>
        <w:pStyle w:val="Bibliography"/>
      </w:pPr>
      <w:bookmarkStart w:id="265" w:name="ref-DaneshvarEtAlResponse2017"/>
      <w:bookmarkEnd w:id="264"/>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2">
        <w:r>
          <w:rPr>
            <w:rStyle w:val="Hyperlink"/>
          </w:rPr>
          <w:t>https://doi.org/10.1016/j.ecohyd.2016.12.002</w:t>
        </w:r>
      </w:hyperlink>
      <w:r>
        <w:t>.</w:t>
      </w:r>
    </w:p>
    <w:p w14:paraId="44949CC6" w14:textId="77777777" w:rsidR="008D7EAC" w:rsidRDefault="00000000">
      <w:pPr>
        <w:pStyle w:val="Bibliography"/>
      </w:pPr>
      <w:bookmarkStart w:id="266" w:name="ref-DaugaardEtAlForecasting2022"/>
      <w:bookmarkEnd w:id="265"/>
      <w:r>
        <w:t xml:space="preserve">Daugaard, Uriah, Stephan B. Munch, David Inauen, Frank Pennekamp, and Owen L. Petchey. 2022. “Forecasting in the Face of Ecological Complexity: Number and Strength of Species Interactions Determine Forecast Skill in Ecological Communities.” </w:t>
      </w:r>
      <w:r>
        <w:rPr>
          <w:i/>
          <w:iCs/>
        </w:rPr>
        <w:t>Ecology Letters</w:t>
      </w:r>
      <w:r>
        <w:t xml:space="preserve"> 25 (9): 1974–85. </w:t>
      </w:r>
      <w:hyperlink r:id="rId33">
        <w:r>
          <w:rPr>
            <w:rStyle w:val="Hyperlink"/>
          </w:rPr>
          <w:t>https://doi.org/10.1111/ele.14070</w:t>
        </w:r>
      </w:hyperlink>
      <w:r>
        <w:t>.</w:t>
      </w:r>
    </w:p>
    <w:p w14:paraId="144F39A4" w14:textId="77777777" w:rsidR="008D7EAC" w:rsidRDefault="00000000">
      <w:pPr>
        <w:pStyle w:val="Bibliography"/>
      </w:pPr>
      <w:bookmarkStart w:id="267" w:name="ref-DeWeberPetersonComparing2020"/>
      <w:bookmarkEnd w:id="266"/>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3E62F6A9" w14:textId="77777777" w:rsidR="008D7EAC" w:rsidRDefault="00000000">
      <w:pPr>
        <w:pStyle w:val="Bibliography"/>
      </w:pPr>
      <w:bookmarkStart w:id="268" w:name="ref-DietzeEtAlIterative2018"/>
      <w:bookmarkEnd w:id="267"/>
      <w:r>
        <w:t xml:space="preserve">Dietze, Michael C., Andrew Fox, Lindsay M. Beck-Johnson, Julio L. Betancourt, Mevin B. Hooten, Catherine S. Jarnevich, Timothy H. Keitt, et al. 2018. “Iterative Near-Term Ecological Forecasting: Needs, Opportunities, and Challenges.” </w:t>
      </w:r>
      <w:r>
        <w:rPr>
          <w:i/>
          <w:iCs/>
        </w:rPr>
        <w:t>Proceedings of the National Academy of Sciences</w:t>
      </w:r>
      <w:r>
        <w:t xml:space="preserve"> 115 (7): 1424–32. </w:t>
      </w:r>
      <w:hyperlink r:id="rId35">
        <w:r>
          <w:rPr>
            <w:rStyle w:val="Hyperlink"/>
          </w:rPr>
          <w:t>https://doi.org/10.1073/pnas.1710231115</w:t>
        </w:r>
      </w:hyperlink>
      <w:r>
        <w:t>.</w:t>
      </w:r>
    </w:p>
    <w:p w14:paraId="759D8011" w14:textId="77777777" w:rsidR="008D7EAC" w:rsidRDefault="00000000">
      <w:pPr>
        <w:pStyle w:val="Bibliography"/>
      </w:pPr>
      <w:bookmarkStart w:id="269" w:name="ref-DormannEtAlCollinearity2013"/>
      <w:bookmarkEnd w:id="268"/>
      <w:r>
        <w:t xml:space="preserve">Dormann, Carsten F., Jane Elith, Sven Bacher, Carsten Buchmann, Gudrun Carl, Gabriel Carré, Jaime R. García Marquéz, et al. 2013. “Collinearity: A Review of Methods to Deal with It and a Simulation Study Evaluating Their Performance.” </w:t>
      </w:r>
      <w:r>
        <w:rPr>
          <w:i/>
          <w:iCs/>
        </w:rPr>
        <w:t>Ecography</w:t>
      </w:r>
      <w:r>
        <w:t xml:space="preserve"> 36 (1): 27–46. </w:t>
      </w:r>
      <w:hyperlink r:id="rId36">
        <w:r>
          <w:rPr>
            <w:rStyle w:val="Hyperlink"/>
          </w:rPr>
          <w:t>https://doi.org/10.1111/j.1600-0587.2012.07348.x</w:t>
        </w:r>
      </w:hyperlink>
      <w:r>
        <w:t>.</w:t>
      </w:r>
    </w:p>
    <w:p w14:paraId="364701BD" w14:textId="77777777" w:rsidR="008D7EAC" w:rsidRDefault="00000000">
      <w:pPr>
        <w:pStyle w:val="Bibliography"/>
      </w:pPr>
      <w:bookmarkStart w:id="270" w:name="ref-DrakeEtAlAnalysis2000"/>
      <w:bookmarkEnd w:id="269"/>
      <w:r>
        <w:t xml:space="preserve">Drake, Daniel J., Kenneth W. Tate, and Harry Carlson. 2000. “Analysis Shows Climate-Caused Decreases in Scott River Fall Flows.” </w:t>
      </w:r>
      <w:r>
        <w:rPr>
          <w:i/>
          <w:iCs/>
        </w:rPr>
        <w:t>California Agriculture</w:t>
      </w:r>
      <w:r>
        <w:t xml:space="preserve"> 54 (6): 46–49. </w:t>
      </w:r>
      <w:hyperlink r:id="rId37">
        <w:r>
          <w:rPr>
            <w:rStyle w:val="Hyperlink"/>
          </w:rPr>
          <w:t>https://doi.org/10.3733/ca.v054n06p46</w:t>
        </w:r>
      </w:hyperlink>
      <w:r>
        <w:t>.</w:t>
      </w:r>
    </w:p>
    <w:p w14:paraId="5D1A8959" w14:textId="77777777" w:rsidR="008D7EAC" w:rsidRDefault="00000000">
      <w:pPr>
        <w:pStyle w:val="Bibliography"/>
      </w:pPr>
      <w:bookmarkStart w:id="271" w:name="ref-FogliaEtAlScott2013"/>
      <w:bookmarkEnd w:id="270"/>
      <w:r>
        <w:lastRenderedPageBreak/>
        <w:t>Foglia, Laura, Alison McNally, Courtney Hall, Lauren Ledesma, Ryan Hines, and Thomas Harter. 2013. “Scott Valley Integrated Hydrologic Model: Data Collection, Analysis, and Water Budget.” Davis, CA: North Coast Regional Water Quality Control Board.</w:t>
      </w:r>
    </w:p>
    <w:p w14:paraId="5E14056E" w14:textId="77777777" w:rsidR="008D7EAC" w:rsidRDefault="00000000">
      <w:pPr>
        <w:pStyle w:val="Bibliography"/>
      </w:pPr>
      <w:bookmarkStart w:id="272" w:name="ref-FranklinScott2012"/>
      <w:bookmarkEnd w:id="271"/>
      <w:r>
        <w:t>Franklin, Tom. 2012. “Scott River Adult Coho Spawning Ground Surveys 2011 Season.” Etna, CA: Siskiyou Resource Conservation District.</w:t>
      </w:r>
    </w:p>
    <w:p w14:paraId="41212E98" w14:textId="77777777" w:rsidR="008D7EAC" w:rsidRDefault="00000000">
      <w:pPr>
        <w:pStyle w:val="Bibliography"/>
      </w:pPr>
      <w:bookmarkStart w:id="273" w:name="ref-FriedmanEtAlRegularization2010"/>
      <w:bookmarkEnd w:id="272"/>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31054AB2" w14:textId="77777777" w:rsidR="008D7EAC" w:rsidRDefault="00000000">
      <w:pPr>
        <w:pStyle w:val="Bibliography"/>
      </w:pPr>
      <w:bookmarkStart w:id="274" w:name="ref-GaoEtAlHydrological2020"/>
      <w:bookmarkEnd w:id="273"/>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330F6176" w14:textId="77777777" w:rsidR="008D7EAC" w:rsidRDefault="00000000">
      <w:pPr>
        <w:pStyle w:val="Bibliography"/>
      </w:pPr>
      <w:bookmarkStart w:id="275" w:name="ref-GuareschiEtAlHow2014"/>
      <w:bookmarkEnd w:id="274"/>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701ABAB0" w14:textId="77777777" w:rsidR="008D7EAC" w:rsidRDefault="00000000">
      <w:pPr>
        <w:pStyle w:val="Bibliography"/>
      </w:pPr>
      <w:bookmarkStart w:id="276" w:name="ref-GuedesEtAlArtificial2020"/>
      <w:bookmarkEnd w:id="275"/>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4C78F570" w14:textId="77777777" w:rsidR="008D7EAC" w:rsidRDefault="00000000">
      <w:pPr>
        <w:pStyle w:val="Bibliography"/>
      </w:pPr>
      <w:bookmarkStart w:id="277" w:name="ref-HainEtAlUsing2018"/>
      <w:bookmarkEnd w:id="276"/>
      <w:r>
        <w:t xml:space="preserve">Hain, Ernie F., Jonathan G. Kennen, Peter V. Caldwell, Stacy A. C. Nelson, Ge Sun, and Steven G. McNulty. 2018. “Using Regional Scale Flow–Ecology Modeling to Identify 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576C9B22" w14:textId="77777777" w:rsidR="008D7EAC" w:rsidRDefault="00000000">
      <w:pPr>
        <w:pStyle w:val="Bibliography"/>
      </w:pPr>
      <w:bookmarkStart w:id="278" w:name="ref-HaleEtAlMy2023"/>
      <w:bookmarkEnd w:id="277"/>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7C885232" w14:textId="77777777" w:rsidR="008D7EAC" w:rsidRDefault="00000000">
      <w:pPr>
        <w:pStyle w:val="Bibliography"/>
      </w:pPr>
      <w:bookmarkStart w:id="279" w:name="ref-HanEtAlEcohydrological2015"/>
      <w:bookmarkEnd w:id="278"/>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14C6491E" w14:textId="77777777" w:rsidR="008D7EAC" w:rsidRDefault="00000000">
      <w:pPr>
        <w:pStyle w:val="Bibliography"/>
      </w:pPr>
      <w:bookmarkStart w:id="280" w:name="ref-HerbstEtAlDrought2019"/>
      <w:bookmarkEnd w:id="279"/>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15EFCE9B" w14:textId="77777777" w:rsidR="008D7EAC" w:rsidRDefault="00000000">
      <w:pPr>
        <w:pStyle w:val="Bibliography"/>
      </w:pPr>
      <w:bookmarkStart w:id="281" w:name="ref-HorneEtAlOptimization2016"/>
      <w:bookmarkEnd w:id="280"/>
      <w:r>
        <w:lastRenderedPageBreak/>
        <w:t xml:space="preserve">Horne, Avril, Joanna M. Szemis, Simranjit Kaur, J. Angus Webb, Michael J. Stewardson, Alysson Costa, and Natashia Boland. 2016. “Optimization Tools for Environmental Water Decisions: A Review of Strengths, Weaknesses, and Opportunities to Improve Adoption.” </w:t>
      </w:r>
      <w:r>
        <w:rPr>
          <w:i/>
          <w:iCs/>
        </w:rPr>
        <w:t>Environmental Modelling &amp; Software</w:t>
      </w:r>
      <w:r>
        <w:t xml:space="preserve"> 84 (October): 326–38. </w:t>
      </w:r>
      <w:hyperlink r:id="rId46">
        <w:r>
          <w:rPr>
            <w:rStyle w:val="Hyperlink"/>
          </w:rPr>
          <w:t>https://doi.org/10.1016/j.envsoft.2016.06.028</w:t>
        </w:r>
      </w:hyperlink>
      <w:r>
        <w:t>.</w:t>
      </w:r>
    </w:p>
    <w:p w14:paraId="2BD5C775" w14:textId="77777777" w:rsidR="008D7EAC" w:rsidRDefault="00000000">
      <w:pPr>
        <w:pStyle w:val="Bibliography"/>
      </w:pPr>
      <w:bookmarkStart w:id="282" w:name="ref-JagerThinking2014"/>
      <w:bookmarkEnd w:id="281"/>
      <w:r>
        <w:t xml:space="preserve">Jager, Henriette I. 2014. “Thinking Outside the Channel: Timing Pulse Flows to Benefit Salmon via Indirect Pathways.” </w:t>
      </w:r>
      <w:r>
        <w:rPr>
          <w:i/>
          <w:iCs/>
        </w:rPr>
        <w:t>Ecological Modelling</w:t>
      </w:r>
      <w:r>
        <w:t xml:space="preserve"> 273 (February): 117–27. </w:t>
      </w:r>
      <w:hyperlink r:id="rId47">
        <w:r>
          <w:rPr>
            <w:rStyle w:val="Hyperlink"/>
          </w:rPr>
          <w:t>https://doi.org/10.1016/j.ecolmodel.2013.11.007</w:t>
        </w:r>
      </w:hyperlink>
      <w:r>
        <w:t>.</w:t>
      </w:r>
    </w:p>
    <w:p w14:paraId="4351A15B" w14:textId="77777777" w:rsidR="008D7EAC" w:rsidRDefault="00000000">
      <w:pPr>
        <w:pStyle w:val="Bibliography"/>
      </w:pPr>
      <w:bookmarkStart w:id="283" w:name="ref-JagerRoseDesigning2003"/>
      <w:bookmarkEnd w:id="282"/>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8">
        <w:r>
          <w:rPr>
            <w:rStyle w:val="Hyperlink"/>
          </w:rPr>
          <w:t>https://doi.org/10.1577/1548-8675(2003)023&lt;0001:DOFPFF&gt;2.0.CO;2</w:t>
        </w:r>
      </w:hyperlink>
      <w:r>
        <w:t>.</w:t>
      </w:r>
    </w:p>
    <w:p w14:paraId="2DA7EF56" w14:textId="77777777" w:rsidR="008D7EAC" w:rsidRDefault="00000000">
      <w:pPr>
        <w:pStyle w:val="Bibliography"/>
      </w:pPr>
      <w:bookmarkStart w:id="284" w:name="ref-JamesEtAlIntroduction2013"/>
      <w:bookmarkEnd w:id="283"/>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1E957077" w14:textId="77777777" w:rsidR="008D7EAC" w:rsidRDefault="00000000">
      <w:pPr>
        <w:pStyle w:val="Bibliography"/>
      </w:pPr>
      <w:bookmarkStart w:id="285" w:name="ref-KevicEtAlEffects2018"/>
      <w:bookmarkEnd w:id="284"/>
      <w:r>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0">
        <w:r>
          <w:rPr>
            <w:rStyle w:val="Hyperlink"/>
          </w:rPr>
          <w:t>https://doi.org/10.1127/fal/2018/1177</w:t>
        </w:r>
      </w:hyperlink>
      <w:r>
        <w:t>.</w:t>
      </w:r>
    </w:p>
    <w:p w14:paraId="66083DE0" w14:textId="77777777" w:rsidR="008D7EAC" w:rsidRDefault="00000000">
      <w:pPr>
        <w:pStyle w:val="Bibliography"/>
      </w:pPr>
      <w:bookmarkStart w:id="286" w:name="ref-KnechtleChesneyScott2013"/>
      <w:bookmarkEnd w:id="285"/>
      <w:r>
        <w:t>Knechtle, Morgan, and Diana Chesney. 2013. “Scott River Salmon Studies - 2012 Final Report.” Yreka, CA: California Department of Fish and Wildlife.</w:t>
      </w:r>
    </w:p>
    <w:p w14:paraId="653AA080" w14:textId="77777777" w:rsidR="008D7EAC" w:rsidRDefault="00000000">
      <w:pPr>
        <w:pStyle w:val="Bibliography"/>
      </w:pPr>
      <w:bookmarkStart w:id="287" w:name="ref-KnechtleGiudice20192020"/>
      <w:bookmarkEnd w:id="286"/>
      <w:r>
        <w:t>Knechtle, Morgan, and Domenic Giudice. 2020. “2019 SCOTT RIVER SALMON STUDIES FINAL REPORT.” California Department of Fish and Wildlife.</w:t>
      </w:r>
    </w:p>
    <w:p w14:paraId="152C3E72" w14:textId="77777777" w:rsidR="008D7EAC" w:rsidRDefault="00000000">
      <w:pPr>
        <w:pStyle w:val="Bibliography"/>
      </w:pPr>
      <w:bookmarkStart w:id="288" w:name="ref-KnechtleGiudice20222023"/>
      <w:bookmarkEnd w:id="287"/>
      <w:r>
        <w:t>———. 2023. “2022 SCOTT RIVER SALMON STUDIES FINAL REPORT.” Yreka, CA: California Department of Fish and Wildlife.</w:t>
      </w:r>
    </w:p>
    <w:p w14:paraId="5D645D20" w14:textId="77777777" w:rsidR="008D7EAC" w:rsidRDefault="00000000">
      <w:pPr>
        <w:pStyle w:val="Bibliography"/>
      </w:pPr>
      <w:bookmarkStart w:id="289" w:name="ref-KonradEtAlLargescale2011"/>
      <w:bookmarkEnd w:id="288"/>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1">
        <w:r>
          <w:rPr>
            <w:rStyle w:val="Hyperlink"/>
          </w:rPr>
          <w:t>https://doi.org/10.1525/bio.2011.61.12.5</w:t>
        </w:r>
      </w:hyperlink>
      <w:r>
        <w:t>.</w:t>
      </w:r>
    </w:p>
    <w:p w14:paraId="6E5579ED" w14:textId="77777777" w:rsidR="008D7EAC" w:rsidRDefault="00000000">
      <w:pPr>
        <w:pStyle w:val="Bibliography"/>
      </w:pPr>
      <w:bookmarkStart w:id="290" w:name="ref-KoubaHarterSeasonal2024"/>
      <w:bookmarkEnd w:id="289"/>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2">
        <w:r>
          <w:rPr>
            <w:rStyle w:val="Hyperlink"/>
          </w:rPr>
          <w:t>https://doi.org/10.5194/hess-28-691-2024</w:t>
        </w:r>
      </w:hyperlink>
      <w:r>
        <w:t>.</w:t>
      </w:r>
    </w:p>
    <w:p w14:paraId="6033691D" w14:textId="77777777" w:rsidR="008D7EAC" w:rsidRDefault="00000000">
      <w:pPr>
        <w:pStyle w:val="Bibliography"/>
      </w:pPr>
      <w:bookmarkStart w:id="291" w:name="ref-LamourouxOlivierTesting2015"/>
      <w:bookmarkEnd w:id="290"/>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3">
        <w:r>
          <w:rPr>
            <w:rStyle w:val="Hyperlink"/>
          </w:rPr>
          <w:t>https://doi.org/10.1111/fwb.12324</w:t>
        </w:r>
      </w:hyperlink>
      <w:r>
        <w:t>.</w:t>
      </w:r>
    </w:p>
    <w:p w14:paraId="2F546CA8" w14:textId="77777777" w:rsidR="008D7EAC" w:rsidRDefault="00000000">
      <w:pPr>
        <w:pStyle w:val="Bibliography"/>
      </w:pPr>
      <w:bookmarkStart w:id="292" w:name="ref-LancasterDownesLinking2010"/>
      <w:bookmarkEnd w:id="291"/>
      <w:r>
        <w:lastRenderedPageBreak/>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4">
        <w:r>
          <w:rPr>
            <w:rStyle w:val="Hyperlink"/>
          </w:rPr>
          <w:t>https://doi.org/10.1002/rra.1274</w:t>
        </w:r>
      </w:hyperlink>
      <w:r>
        <w:t>.</w:t>
      </w:r>
    </w:p>
    <w:p w14:paraId="54D92AD1" w14:textId="77777777" w:rsidR="008D7EAC" w:rsidRDefault="00000000">
      <w:pPr>
        <w:pStyle w:val="Bibliography"/>
      </w:pPr>
      <w:bookmarkStart w:id="293" w:name="ref-LarsenEtAlCombining2021"/>
      <w:bookmarkEnd w:id="292"/>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5">
        <w:r>
          <w:rPr>
            <w:rStyle w:val="Hyperlink"/>
          </w:rPr>
          <w:t>https://doi.org/10.1029/2020WR028496</w:t>
        </w:r>
      </w:hyperlink>
      <w:r>
        <w:t>.</w:t>
      </w:r>
    </w:p>
    <w:p w14:paraId="2A4C8033" w14:textId="77777777" w:rsidR="008D7EAC" w:rsidRDefault="00000000">
      <w:pPr>
        <w:pStyle w:val="Bibliography"/>
      </w:pPr>
      <w:bookmarkStart w:id="294" w:name="ref-LuedersMcManamaySpecies2023"/>
      <w:bookmarkEnd w:id="293"/>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6">
        <w:r>
          <w:rPr>
            <w:rStyle w:val="Hyperlink"/>
          </w:rPr>
          <w:t>https://doi.org/10.1016/j.ecolind.2023.109989</w:t>
        </w:r>
      </w:hyperlink>
      <w:r>
        <w:t>.</w:t>
      </w:r>
    </w:p>
    <w:p w14:paraId="53DEEA0F" w14:textId="77777777" w:rsidR="008D7EAC" w:rsidRDefault="00000000">
      <w:pPr>
        <w:pStyle w:val="Bibliography"/>
      </w:pPr>
      <w:bookmarkStart w:id="295" w:name="ref-MagranetScott2015a"/>
      <w:bookmarkEnd w:id="294"/>
      <w:r>
        <w:t>Magranet, Lindsay. 2015a. “Scott River Fall Chinook Spawning Ground Surveys.” Etna, CA: Siskiyou Resource Conservation District.</w:t>
      </w:r>
    </w:p>
    <w:p w14:paraId="29C630DF" w14:textId="77777777" w:rsidR="008D7EAC" w:rsidRDefault="00000000">
      <w:pPr>
        <w:pStyle w:val="Bibliography"/>
      </w:pPr>
      <w:bookmarkStart w:id="296" w:name="ref-MagranetScott2015"/>
      <w:bookmarkEnd w:id="295"/>
      <w:r>
        <w:t>———. 2015b. “Scott River Adult Coho Spawning Ground Surveys 2014-2015 Season.” Etna, CA: Siskiyou Resource Conservation District.</w:t>
      </w:r>
    </w:p>
    <w:p w14:paraId="334D924F" w14:textId="77777777" w:rsidR="008D7EAC" w:rsidRDefault="00000000">
      <w:pPr>
        <w:pStyle w:val="Bibliography"/>
      </w:pPr>
      <w:bookmarkStart w:id="297" w:name="ref-MagranetScott2017"/>
      <w:bookmarkEnd w:id="296"/>
      <w:r>
        <w:t>———. 2017. “Scott River Fall Chinook Spawning Ground Surveys.” Etna, CA: Siskiyou Resource Conservation District.</w:t>
      </w:r>
    </w:p>
    <w:p w14:paraId="41F2BC7D" w14:textId="77777777" w:rsidR="008D7EAC" w:rsidRDefault="00000000">
      <w:pPr>
        <w:pStyle w:val="Bibliography"/>
      </w:pPr>
      <w:bookmarkStart w:id="298" w:name="ref-MagranetScott2018"/>
      <w:bookmarkEnd w:id="297"/>
      <w:r>
        <w:t>———. 2018a. “Scott River Fall Chinook Spawning Ground Surveys 2017 Season.” Etna, CA: Siskiyou Resource Conservation District.</w:t>
      </w:r>
    </w:p>
    <w:p w14:paraId="1835CE72" w14:textId="77777777" w:rsidR="008D7EAC" w:rsidRDefault="00000000">
      <w:pPr>
        <w:pStyle w:val="Bibliography"/>
      </w:pPr>
      <w:bookmarkStart w:id="299" w:name="ref-Magranet20172018"/>
      <w:bookmarkEnd w:id="298"/>
      <w:r>
        <w:t>———. 2018b. “2017 Monitoring Report.” Scott River Water Trust.</w:t>
      </w:r>
    </w:p>
    <w:p w14:paraId="633DA661" w14:textId="77777777" w:rsidR="008D7EAC" w:rsidRDefault="00000000">
      <w:pPr>
        <w:pStyle w:val="Bibliography"/>
      </w:pPr>
      <w:bookmarkStart w:id="300" w:name="ref-MagranetYokelScott2017"/>
      <w:bookmarkEnd w:id="299"/>
      <w:r>
        <w:t>Magranet, Lindsay, and Erich Yokel. 2017. “Scott River Adult Coho Spawning Ground Surveys 2016-2017 Season.” Etna, CA: Siskiyou Resource Conservation District.</w:t>
      </w:r>
    </w:p>
    <w:p w14:paraId="4F24D591" w14:textId="77777777" w:rsidR="008D7EAC" w:rsidRDefault="00000000">
      <w:pPr>
        <w:pStyle w:val="Bibliography"/>
      </w:pPr>
      <w:bookmarkStart w:id="301" w:name="ref-MassieMorrow20202021"/>
      <w:bookmarkEnd w:id="300"/>
      <w:r>
        <w:t>Massie, Margaret, and Harrison Morrow. 2021. “2020 SCOTT RIVER JUVENILE SALMONID OUTMIGRANT STUDY.” California Department of Fish and Wildlife.</w:t>
      </w:r>
    </w:p>
    <w:p w14:paraId="5321FEF4" w14:textId="77777777" w:rsidR="008D7EAC" w:rsidRDefault="00000000">
      <w:pPr>
        <w:pStyle w:val="Bibliography"/>
      </w:pPr>
      <w:bookmarkStart w:id="302" w:name="ref-MaurerScott2003"/>
      <w:bookmarkEnd w:id="301"/>
      <w:r>
        <w:t>Maurer, Sue. 2003. “Scott River Watershed Adult Coho Salmon Spawning Survey.” Etna, CA: Siskiyou Resource Conservation District.</w:t>
      </w:r>
    </w:p>
    <w:p w14:paraId="5A3ECA54" w14:textId="77777777" w:rsidR="008D7EAC" w:rsidRDefault="00000000">
      <w:pPr>
        <w:pStyle w:val="Bibliography"/>
      </w:pPr>
      <w:bookmarkStart w:id="303" w:name="ref-MazorEtAlTools2018"/>
      <w:bookmarkEnd w:id="302"/>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57">
        <w:r>
          <w:rPr>
            <w:rStyle w:val="Hyperlink"/>
          </w:rPr>
          <w:t>https://doi.org/10.1111/fwb.13062</w:t>
        </w:r>
      </w:hyperlink>
      <w:r>
        <w:t>.</w:t>
      </w:r>
    </w:p>
    <w:p w14:paraId="35E4E3BD" w14:textId="77777777" w:rsidR="008D7EAC" w:rsidRDefault="00000000">
      <w:pPr>
        <w:pStyle w:val="Bibliography"/>
      </w:pPr>
      <w:bookmarkStart w:id="304" w:name="ref-McManamayFrimpongHydrologic2015"/>
      <w:bookmarkEnd w:id="303"/>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58">
        <w:r>
          <w:rPr>
            <w:rStyle w:val="Hyperlink"/>
          </w:rPr>
          <w:t>https://doi.org/10.1890/14-0247.1</w:t>
        </w:r>
      </w:hyperlink>
      <w:r>
        <w:t>.</w:t>
      </w:r>
    </w:p>
    <w:p w14:paraId="2901A0BB" w14:textId="77777777" w:rsidR="008D7EAC" w:rsidRDefault="00000000">
      <w:pPr>
        <w:pStyle w:val="Bibliography"/>
      </w:pPr>
      <w:bookmarkStart w:id="305" w:name="ref-McManamayEtAlApplication2013"/>
      <w:bookmarkEnd w:id="304"/>
      <w:r>
        <w:t xml:space="preserve">McManamay, Ryan A., Donald J. Orth, Charles A. Dolloff, and David C. Mathews. 2013. “Application of the ELOHA Framework to Regulated Rivers in the Upper Tennessee River </w:t>
      </w:r>
      <w:r>
        <w:lastRenderedPageBreak/>
        <w:t xml:space="preserve">Basin: A Case Study.” </w:t>
      </w:r>
      <w:r>
        <w:rPr>
          <w:i/>
          <w:iCs/>
        </w:rPr>
        <w:t>Environmental Management</w:t>
      </w:r>
      <w:r>
        <w:t xml:space="preserve"> 51 (6): 1210–35. </w:t>
      </w:r>
      <w:hyperlink r:id="rId59">
        <w:r>
          <w:rPr>
            <w:rStyle w:val="Hyperlink"/>
          </w:rPr>
          <w:t>https://doi.org/10.1007/s00267-013-0055-3</w:t>
        </w:r>
      </w:hyperlink>
      <w:r>
        <w:t>.</w:t>
      </w:r>
    </w:p>
    <w:p w14:paraId="3E7FDBF5" w14:textId="77777777" w:rsidR="008D7EAC" w:rsidRDefault="00000000">
      <w:pPr>
        <w:pStyle w:val="Bibliography"/>
      </w:pPr>
      <w:bookmarkStart w:id="306" w:name="ref-Mellado-DiazEtAlExploring2019"/>
      <w:bookmarkEnd w:id="305"/>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0">
        <w:r>
          <w:rPr>
            <w:rStyle w:val="Hyperlink"/>
          </w:rPr>
          <w:t>https://doi.org/10.1016/j.scitotenv.2019.133774</w:t>
        </w:r>
      </w:hyperlink>
      <w:r>
        <w:t>.</w:t>
      </w:r>
    </w:p>
    <w:p w14:paraId="4A261E6B" w14:textId="77777777" w:rsidR="008D7EAC" w:rsidRDefault="00000000">
      <w:pPr>
        <w:pStyle w:val="Bibliography"/>
      </w:pPr>
      <w:bookmarkStart w:id="307" w:name="ref-MonkEtAlMacroinvertebrate2008"/>
      <w:bookmarkEnd w:id="306"/>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1">
        <w:r>
          <w:rPr>
            <w:rStyle w:val="Hyperlink"/>
          </w:rPr>
          <w:t>https://doi.org/10.1002/rra.1120</w:t>
        </w:r>
      </w:hyperlink>
      <w:r>
        <w:t>.</w:t>
      </w:r>
    </w:p>
    <w:p w14:paraId="3369D599" w14:textId="77777777" w:rsidR="008D7EAC" w:rsidRDefault="00000000">
      <w:pPr>
        <w:pStyle w:val="Bibliography"/>
      </w:pPr>
      <w:bookmarkStart w:id="308" w:name="ref-MonkEtAlFlow2006"/>
      <w:bookmarkEnd w:id="307"/>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2">
        <w:r>
          <w:rPr>
            <w:rStyle w:val="Hyperlink"/>
          </w:rPr>
          <w:t>https://doi.org/10.1002/rra.933</w:t>
        </w:r>
      </w:hyperlink>
      <w:r>
        <w:t>.</w:t>
      </w:r>
    </w:p>
    <w:p w14:paraId="7E34298B" w14:textId="77777777" w:rsidR="008D7EAC" w:rsidRDefault="00000000">
      <w:pPr>
        <w:pStyle w:val="Bibliography"/>
      </w:pPr>
      <w:bookmarkStart w:id="309" w:name="ref-MoyleNOVEL2014"/>
      <w:bookmarkEnd w:id="308"/>
      <w:r>
        <w:t xml:space="preserve">Moyle, P. B. 2014. “NOVEL AQUATIC ECOSYSTEMS: THE NEW REALITY FOR STREAMS IN CALIFORNIA AND OTHER MEDITERRANEAN CLIMATE REGIONS.” </w:t>
      </w:r>
      <w:r>
        <w:rPr>
          <w:i/>
          <w:iCs/>
        </w:rPr>
        <w:t>River Research and Applications</w:t>
      </w:r>
      <w:r>
        <w:t xml:space="preserve"> 30 (10): 1335–44. </w:t>
      </w:r>
      <w:hyperlink r:id="rId63">
        <w:r>
          <w:rPr>
            <w:rStyle w:val="Hyperlink"/>
          </w:rPr>
          <w:t>https://doi.org/10.1002/rra.2709</w:t>
        </w:r>
      </w:hyperlink>
      <w:r>
        <w:t>.</w:t>
      </w:r>
    </w:p>
    <w:p w14:paraId="322AA6F8" w14:textId="77777777" w:rsidR="008D7EAC" w:rsidRDefault="00000000">
      <w:pPr>
        <w:pStyle w:val="Bibliography"/>
      </w:pPr>
      <w:bookmarkStart w:id="310" w:name="ref-MoyleCoho2002"/>
      <w:bookmarkEnd w:id="309"/>
      <w:r>
        <w:t xml:space="preserve">Moyle, Peter. 2002. “Coho Salmon, Oncorhynchus Kisutch (Walbaum).” In </w:t>
      </w:r>
      <w:r>
        <w:rPr>
          <w:i/>
          <w:iCs/>
        </w:rPr>
        <w:t>Inland Fishes of California</w:t>
      </w:r>
      <w:r>
        <w:t>, 245–51. University of California Press.</w:t>
      </w:r>
    </w:p>
    <w:p w14:paraId="29543A1B" w14:textId="77777777" w:rsidR="008D7EAC" w:rsidRDefault="00000000">
      <w:pPr>
        <w:pStyle w:val="Bibliography"/>
      </w:pPr>
      <w:bookmarkStart w:id="311" w:name="Xfb49a5a4585fc8e6f87aa757fdecbafef0bbbd5"/>
      <w:bookmarkEnd w:id="310"/>
      <w:r>
        <w:t>National Marine Fisheries Service. 2014. “Final SONCC Coho Recovery Plan.” National Oceanic and Atmospheric Administration.</w:t>
      </w:r>
    </w:p>
    <w:p w14:paraId="1F45F8A0" w14:textId="77777777" w:rsidR="008D7EAC" w:rsidRDefault="00000000">
      <w:pPr>
        <w:pStyle w:val="Bibliography"/>
      </w:pPr>
      <w:bookmarkStart w:id="312" w:name="ref-ParryEvaluation2013"/>
      <w:bookmarkEnd w:id="311"/>
      <w:r>
        <w:t>Parry, Ashley. 2013. “Evaluation and Modernization of the Scott Valley Irrigation District.” PhD thesis, San Luis Obispo, CA: California Polytechnic State University.</w:t>
      </w:r>
    </w:p>
    <w:p w14:paraId="5A5FCB4B" w14:textId="77777777" w:rsidR="008D7EAC" w:rsidRDefault="00000000">
      <w:pPr>
        <w:pStyle w:val="Bibliography"/>
      </w:pPr>
      <w:bookmarkStart w:id="313" w:name="ref-PattersonEtAlHydrologic2020"/>
      <w:bookmarkEnd w:id="312"/>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64">
        <w:r>
          <w:rPr>
            <w:rStyle w:val="Hyperlink"/>
          </w:rPr>
          <w:t>https://doi.org/10.1016/j.jhydrol.2020.124787</w:t>
        </w:r>
      </w:hyperlink>
      <w:r>
        <w:t>.</w:t>
      </w:r>
    </w:p>
    <w:p w14:paraId="2806ECCA" w14:textId="77777777" w:rsidR="008D7EAC" w:rsidRDefault="00000000">
      <w:pPr>
        <w:pStyle w:val="Bibliography"/>
      </w:pPr>
      <w:bookmarkStart w:id="314" w:name="ref-PearsonNote1895"/>
      <w:bookmarkEnd w:id="313"/>
      <w:r>
        <w:t xml:space="preserve">Pearson, Karl. 1895. “Note on Regression and Inheritance in the Case of Two Parents.” </w:t>
      </w:r>
      <w:r>
        <w:rPr>
          <w:i/>
          <w:iCs/>
        </w:rPr>
        <w:t>Proceedings of the Royal Society of London</w:t>
      </w:r>
      <w:r>
        <w:t xml:space="preserve"> 58 (Jan): 240–42. </w:t>
      </w:r>
      <w:hyperlink r:id="rId65">
        <w:r>
          <w:rPr>
            <w:rStyle w:val="Hyperlink"/>
          </w:rPr>
          <w:t>https://doi.org/10.1098/rspl.1895.0041</w:t>
        </w:r>
      </w:hyperlink>
      <w:r>
        <w:t>.</w:t>
      </w:r>
    </w:p>
    <w:p w14:paraId="2CB6D47B" w14:textId="77777777" w:rsidR="008D7EAC" w:rsidRDefault="00000000">
      <w:pPr>
        <w:pStyle w:val="Bibliography"/>
      </w:pPr>
      <w:bookmarkStart w:id="315" w:name="ref-PeekEtAlIdentifying2022"/>
      <w:bookmarkEnd w:id="314"/>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66">
        <w:r>
          <w:rPr>
            <w:rStyle w:val="Hyperlink"/>
          </w:rPr>
          <w:t>https://doi.org/10.3389/fenvs.2021.790667</w:t>
        </w:r>
      </w:hyperlink>
      <w:r>
        <w:t>.</w:t>
      </w:r>
    </w:p>
    <w:p w14:paraId="7D023704" w14:textId="77777777" w:rsidR="008D7EAC" w:rsidRDefault="00000000">
      <w:pPr>
        <w:pStyle w:val="Bibliography"/>
      </w:pPr>
      <w:bookmarkStart w:id="316" w:name="ref-PennekampEtAlPractice2017"/>
      <w:bookmarkEnd w:id="315"/>
      <w:r>
        <w:lastRenderedPageBreak/>
        <w:t xml:space="preserve">Pennekamp, Frank, Matthew W. Adamson, Owen L. Petchey, Jean-Christophe Poggiale, Maíra Aguiar, Bob W. Kooi, Daniel B. Botkin, and Donald L. DeAngelis. 2017. “The Practice of Prediction: What Can Ecologists Learn from Applied, Ecology-Related Fields?” </w:t>
      </w:r>
      <w:r>
        <w:rPr>
          <w:i/>
          <w:iCs/>
        </w:rPr>
        <w:t>Ecological Complexity</w:t>
      </w:r>
      <w:r>
        <w:t xml:space="preserve"> 32 (December): 156–67. </w:t>
      </w:r>
      <w:hyperlink r:id="rId67">
        <w:r>
          <w:rPr>
            <w:rStyle w:val="Hyperlink"/>
          </w:rPr>
          <w:t>https://doi.org/10.1016/j.ecocom.2016.12.005</w:t>
        </w:r>
      </w:hyperlink>
      <w:r>
        <w:t>.</w:t>
      </w:r>
    </w:p>
    <w:p w14:paraId="59058778" w14:textId="77777777" w:rsidR="008D7EAC" w:rsidRDefault="00000000">
      <w:pPr>
        <w:pStyle w:val="Bibliography"/>
      </w:pPr>
      <w:bookmarkStart w:id="317" w:name="ref-PetersonFreemanIntegrating2016"/>
      <w:bookmarkEnd w:id="316"/>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68">
        <w:r>
          <w:rPr>
            <w:rStyle w:val="Hyperlink"/>
          </w:rPr>
          <w:t>https://doi.org/10.1016/j.jenvman.2016.03.015</w:t>
        </w:r>
      </w:hyperlink>
      <w:r>
        <w:t>.</w:t>
      </w:r>
    </w:p>
    <w:p w14:paraId="442AD98A" w14:textId="77777777" w:rsidR="008D7EAC" w:rsidRDefault="00000000">
      <w:pPr>
        <w:pStyle w:val="Bibliography"/>
      </w:pPr>
      <w:bookmarkStart w:id="318" w:name="ref-PoffEtAlNatural1997"/>
      <w:bookmarkEnd w:id="317"/>
      <w:r>
        <w:t xml:space="preserve">Poff, N. LeRoy, J. David Allan, Mark B. Bain, James R. Karr, Karen L. Prestegaard, Brian D. Richter, Richard E. Sparks, and Julie C. Stromberg. 1997. “The Natural Flow Regime.” </w:t>
      </w:r>
      <w:r>
        <w:rPr>
          <w:i/>
          <w:iCs/>
        </w:rPr>
        <w:t>BioScience</w:t>
      </w:r>
      <w:r>
        <w:t xml:space="preserve"> 47 (11): 769–84. </w:t>
      </w:r>
      <w:hyperlink r:id="rId69">
        <w:r>
          <w:rPr>
            <w:rStyle w:val="Hyperlink"/>
          </w:rPr>
          <w:t>https://doi.org/10.2307/1313099</w:t>
        </w:r>
      </w:hyperlink>
      <w:r>
        <w:t>.</w:t>
      </w:r>
    </w:p>
    <w:p w14:paraId="3AE85FE5" w14:textId="77777777" w:rsidR="008D7EAC" w:rsidRDefault="00000000">
      <w:pPr>
        <w:pStyle w:val="Bibliography"/>
      </w:pPr>
      <w:bookmarkStart w:id="319" w:name="ref-PoffEtAlEcological2010"/>
      <w:bookmarkEnd w:id="318"/>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0">
        <w:r>
          <w:rPr>
            <w:rStyle w:val="Hyperlink"/>
          </w:rPr>
          <w:t>https://doi.org/10.1111/j.1365-2427.2009.02204.x</w:t>
        </w:r>
      </w:hyperlink>
      <w:r>
        <w:t>.</w:t>
      </w:r>
    </w:p>
    <w:p w14:paraId="7FB3A915" w14:textId="77777777" w:rsidR="008D7EAC" w:rsidRDefault="00000000">
      <w:pPr>
        <w:pStyle w:val="Bibliography"/>
      </w:pPr>
      <w:bookmarkStart w:id="320" w:name="ref-PoffZimmermanEcological2010"/>
      <w:bookmarkEnd w:id="319"/>
      <w:r>
        <w:t xml:space="preserve">Poff, N. Leroy, and Julie K. H. Zimmerman. 2010. “Ecological Responses to Altered Flow Regimes: A Literature Review to Inform the Science and Management of Environmental Flows.” </w:t>
      </w:r>
      <w:r>
        <w:rPr>
          <w:i/>
          <w:iCs/>
        </w:rPr>
        <w:t>Freshwater Biology</w:t>
      </w:r>
      <w:r>
        <w:t xml:space="preserve"> 55 (1): 194–205. </w:t>
      </w:r>
      <w:hyperlink r:id="rId71">
        <w:r>
          <w:rPr>
            <w:rStyle w:val="Hyperlink"/>
          </w:rPr>
          <w:t>https://doi.org/10.1111/j.1365-2427.2009.02272.x</w:t>
        </w:r>
      </w:hyperlink>
      <w:r>
        <w:t>.</w:t>
      </w:r>
    </w:p>
    <w:p w14:paraId="2A6A831E" w14:textId="77777777" w:rsidR="008D7EAC" w:rsidRDefault="00000000">
      <w:pPr>
        <w:pStyle w:val="Bibliography"/>
      </w:pPr>
      <w:bookmarkStart w:id="321" w:name="ref-QianEtAlEffects2016"/>
      <w:bookmarkEnd w:id="320"/>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2">
        <w:r>
          <w:rPr>
            <w:rStyle w:val="Hyperlink"/>
          </w:rPr>
          <w:t>https://doi.org/10.1016/j.ecohyd.2016.08.001</w:t>
        </w:r>
      </w:hyperlink>
      <w:r>
        <w:t>.</w:t>
      </w:r>
    </w:p>
    <w:p w14:paraId="5334CC5F" w14:textId="77777777" w:rsidR="008D7EAC" w:rsidRDefault="00000000">
      <w:pPr>
        <w:pStyle w:val="Bibliography"/>
      </w:pPr>
      <w:bookmarkStart w:id="322" w:name="ref-QuigleyScott2005"/>
      <w:bookmarkEnd w:id="321"/>
      <w:r>
        <w:t>Quigley, Danielle. 2005. “Scott River Watershed Adult Coho Spawning Ground Surveys November 2004 – January 2005.” Etna, CA: Siskiyou Resource Conservation District.</w:t>
      </w:r>
    </w:p>
    <w:p w14:paraId="2B913460" w14:textId="77777777" w:rsidR="008D7EAC" w:rsidRDefault="00000000">
      <w:pPr>
        <w:pStyle w:val="Bibliography"/>
      </w:pPr>
      <w:bookmarkStart w:id="323" w:name="ref-QuigleyFinal2006"/>
      <w:bookmarkEnd w:id="322"/>
      <w:r>
        <w:t>———. 2006. “Final Report Scott River Adult Coho Spawning Ground Surveys November 2005 – January 2006.” Etna, CA: Siskiyou Resource Conservation District.</w:t>
      </w:r>
    </w:p>
    <w:p w14:paraId="7C9314DF" w14:textId="77777777" w:rsidR="008D7EAC" w:rsidRDefault="00000000">
      <w:pPr>
        <w:pStyle w:val="Bibliography"/>
      </w:pPr>
      <w:bookmarkStart w:id="324" w:name="ref-QuigleyFinal2007"/>
      <w:bookmarkEnd w:id="323"/>
      <w:r>
        <w:t>———. 2007. “Final Report Adult Coho Spawning Ground Surveys 2006-2007.” Etna, CA: Siskiyou Resource Conservation District.</w:t>
      </w:r>
    </w:p>
    <w:p w14:paraId="3194B296" w14:textId="77777777" w:rsidR="008D7EAC" w:rsidRDefault="00000000">
      <w:pPr>
        <w:pStyle w:val="Bibliography"/>
      </w:pPr>
      <w:bookmarkStart w:id="325" w:name="ref-RanstamCookLASSO2018"/>
      <w:bookmarkEnd w:id="324"/>
      <w:r>
        <w:t xml:space="preserve">Ranstam, J, and J A Cook. 2018. “LASSO Regression.” </w:t>
      </w:r>
      <w:r>
        <w:rPr>
          <w:i/>
          <w:iCs/>
        </w:rPr>
        <w:t>British Journal of Surgery</w:t>
      </w:r>
      <w:r>
        <w:t xml:space="preserve"> 105 (10): 1348–48. </w:t>
      </w:r>
      <w:hyperlink r:id="rId73">
        <w:r>
          <w:rPr>
            <w:rStyle w:val="Hyperlink"/>
          </w:rPr>
          <w:t>https://doi.org/10.1002/bjs.10895</w:t>
        </w:r>
      </w:hyperlink>
      <w:r>
        <w:t>.</w:t>
      </w:r>
    </w:p>
    <w:p w14:paraId="3093FCD5" w14:textId="77777777" w:rsidR="008D7EAC" w:rsidRDefault="00000000">
      <w:pPr>
        <w:pStyle w:val="Bibliography"/>
      </w:pPr>
      <w:bookmarkStart w:id="326" w:name="ref-ReinekingSchroderConstrain2006"/>
      <w:bookmarkEnd w:id="325"/>
      <w:r>
        <w:t xml:space="preserve">Reineking, Björn, and Boris Schröder. 2006. “Constrain to Perform: Regularization of Habitat Models.” </w:t>
      </w:r>
      <w:r>
        <w:rPr>
          <w:i/>
          <w:iCs/>
        </w:rPr>
        <w:t>Ecological Modelling</w:t>
      </w:r>
      <w:r>
        <w:t xml:space="preserve"> 193 (3-4): 675–90. </w:t>
      </w:r>
      <w:hyperlink r:id="rId74">
        <w:r>
          <w:rPr>
            <w:rStyle w:val="Hyperlink"/>
          </w:rPr>
          <w:t>https://doi.org/10.1016/j.ecolmodel.2005.10.003</w:t>
        </w:r>
      </w:hyperlink>
      <w:r>
        <w:t>.</w:t>
      </w:r>
    </w:p>
    <w:p w14:paraId="38575723" w14:textId="77777777" w:rsidR="008D7EAC" w:rsidRDefault="00000000">
      <w:pPr>
        <w:pStyle w:val="Bibliography"/>
      </w:pPr>
      <w:bookmarkStart w:id="327" w:name="ref-RichterEtAlCollaborative2006"/>
      <w:bookmarkEnd w:id="326"/>
      <w:r>
        <w:lastRenderedPageBreak/>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75">
        <w:r>
          <w:rPr>
            <w:rStyle w:val="Hyperlink"/>
          </w:rPr>
          <w:t>https://doi.org/10.1002/rra.892</w:t>
        </w:r>
      </w:hyperlink>
      <w:r>
        <w:t>.</w:t>
      </w:r>
    </w:p>
    <w:p w14:paraId="09B6B8CD" w14:textId="77777777" w:rsidR="008D7EAC" w:rsidRDefault="00000000">
      <w:pPr>
        <w:pStyle w:val="Bibliography"/>
      </w:pPr>
      <w:bookmarkStart w:id="328" w:name="ref-RiisEtAlVegetation2008"/>
      <w:bookmarkEnd w:id="327"/>
      <w:r>
        <w:t xml:space="preserve">Riis, Tenna, Alastair M. Suren, Bente Clausen, and Kaj Sand-Jensen. 2008. “Vegetation and Flow Regime in Lowland Streams.” </w:t>
      </w:r>
      <w:r>
        <w:rPr>
          <w:i/>
          <w:iCs/>
        </w:rPr>
        <w:t>Freshwater Biology</w:t>
      </w:r>
      <w:r>
        <w:t xml:space="preserve"> 53 (8): 1531–43. </w:t>
      </w:r>
      <w:hyperlink r:id="rId76">
        <w:r>
          <w:rPr>
            <w:rStyle w:val="Hyperlink"/>
          </w:rPr>
          <w:t>https://doi.org/10.1111/j.1365-2427.2008.01987.x</w:t>
        </w:r>
      </w:hyperlink>
      <w:r>
        <w:t>.</w:t>
      </w:r>
    </w:p>
    <w:p w14:paraId="41DC5735" w14:textId="77777777" w:rsidR="008D7EAC" w:rsidRDefault="00000000">
      <w:pPr>
        <w:pStyle w:val="Bibliography"/>
      </w:pPr>
      <w:bookmarkStart w:id="329" w:name="ref-RobertsonSwintonReconciling2005"/>
      <w:bookmarkEnd w:id="328"/>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77">
        <w:r>
          <w:rPr>
            <w:rStyle w:val="Hyperlink"/>
          </w:rPr>
          <w:t>https://doi.org/10.1890/1540-9295(2005)003[0038:RAPAEI]2.0.CO;2</w:t>
        </w:r>
      </w:hyperlink>
      <w:r>
        <w:t>.</w:t>
      </w:r>
    </w:p>
    <w:p w14:paraId="3D0A51B7" w14:textId="77777777" w:rsidR="008D7EAC" w:rsidRDefault="00000000">
      <w:pPr>
        <w:pStyle w:val="Bibliography"/>
      </w:pPr>
      <w:bookmarkStart w:id="330" w:name="ref-RosenfeldAssessing2003"/>
      <w:bookmarkEnd w:id="329"/>
      <w:r>
        <w:t xml:space="preserve">Rosenfeld, Jordan. 2003. “Assessing the Habitat Requirements of Stream Fishes: An Overview and Evaluation of Different Approaches.” </w:t>
      </w:r>
      <w:r>
        <w:rPr>
          <w:i/>
          <w:iCs/>
        </w:rPr>
        <w:t>Transactions of the American Fisheries Society</w:t>
      </w:r>
      <w:r>
        <w:t xml:space="preserve"> 132 (5): 953–68. </w:t>
      </w:r>
      <w:hyperlink r:id="rId78">
        <w:r>
          <w:rPr>
            <w:rStyle w:val="Hyperlink"/>
          </w:rPr>
          <w:t>https://doi.org/10.1577/T01-126</w:t>
        </w:r>
      </w:hyperlink>
      <w:r>
        <w:t>.</w:t>
      </w:r>
    </w:p>
    <w:p w14:paraId="4FED9B91" w14:textId="77777777" w:rsidR="008D7EAC" w:rsidRDefault="00000000">
      <w:pPr>
        <w:pStyle w:val="Bibliography"/>
      </w:pPr>
      <w:bookmarkStart w:id="331" w:name="ref-RosenfeldDeveloping2017"/>
      <w:bookmarkEnd w:id="330"/>
      <w:r>
        <w:t xml:space="preserve">Rosenfeld, Jordan S. 2017. “Developing Flow–Ecology Relationships: Implications of Nonlinear Biological Responses for Water Management.” </w:t>
      </w:r>
      <w:r>
        <w:rPr>
          <w:i/>
          <w:iCs/>
        </w:rPr>
        <w:t>Freshwater Biology</w:t>
      </w:r>
      <w:r>
        <w:t xml:space="preserve"> 62 (8): 1305–24. </w:t>
      </w:r>
      <w:hyperlink r:id="rId79">
        <w:r>
          <w:rPr>
            <w:rStyle w:val="Hyperlink"/>
          </w:rPr>
          <w:t>https://doi.org/10.1111/fwb.12948</w:t>
        </w:r>
      </w:hyperlink>
      <w:r>
        <w:t>.</w:t>
      </w:r>
    </w:p>
    <w:p w14:paraId="6975EB74" w14:textId="77777777" w:rsidR="008D7EAC" w:rsidRDefault="00000000">
      <w:pPr>
        <w:pStyle w:val="Bibliography"/>
      </w:pPr>
      <w:bookmarkStart w:id="332" w:name="ref-SabyEtAlSensitivity2022"/>
      <w:bookmarkEnd w:id="331"/>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0">
        <w:r>
          <w:rPr>
            <w:rStyle w:val="Hyperlink"/>
          </w:rPr>
          <w:t>https://doi.org/10.1111/1752-1688.12965</w:t>
        </w:r>
      </w:hyperlink>
      <w:r>
        <w:t>.</w:t>
      </w:r>
    </w:p>
    <w:p w14:paraId="6BD6C2EA" w14:textId="77777777" w:rsidR="008D7EAC" w:rsidRDefault="00000000">
      <w:pPr>
        <w:pStyle w:val="Bibliography"/>
      </w:pPr>
      <w:bookmarkStart w:id="333" w:name="X5054264b6c920dda2c8353a771689db17bde318"/>
      <w:bookmarkEnd w:id="332"/>
      <w:r>
        <w:t>Scott River Watershed Council. 2005. “Limiting Factors Analysis for Coho Salmon and Other Anadromous Fish.”</w:t>
      </w:r>
    </w:p>
    <w:p w14:paraId="29007BED" w14:textId="77777777" w:rsidR="008D7EAC" w:rsidRDefault="00000000">
      <w:pPr>
        <w:pStyle w:val="Bibliography"/>
      </w:pPr>
      <w:bookmarkStart w:id="334" w:name="X35601437fc25b0fdd92b478f2f9ddeaed3398df"/>
      <w:bookmarkEnd w:id="333"/>
      <w:r>
        <w:t>———. 2018. “Restoring Priority Coho Habitat in the Scott River Watershed Modeling and Planning Repor.”</w:t>
      </w:r>
    </w:p>
    <w:p w14:paraId="129F02C0" w14:textId="77777777" w:rsidR="008D7EAC" w:rsidRDefault="00000000">
      <w:pPr>
        <w:pStyle w:val="Bibliography"/>
      </w:pPr>
      <w:bookmarkStart w:id="335" w:name="X219dbab4f1b1e9de43fca9056ca6683a1534b3d"/>
      <w:bookmarkEnd w:id="334"/>
      <w:r>
        <w:t>Scott River Watershed Council, and Siskiyou Resource Conservation District. 2003. “Scott River Fall Flows Action Plan Accomplishments, 1995 to 2003.” Siskiyou Resource Conservation District.</w:t>
      </w:r>
    </w:p>
    <w:p w14:paraId="79393672" w14:textId="77777777" w:rsidR="008D7EAC" w:rsidRDefault="00000000">
      <w:pPr>
        <w:pStyle w:val="Bibliography"/>
      </w:pPr>
      <w:bookmarkStart w:id="336" w:name="X016186d9277bc0cdba45e85ab80e8a649230371"/>
      <w:bookmarkEnd w:id="335"/>
      <w:r>
        <w:t>———. 2005. “Initial Phase of the Scott River Watershed Council Strategic Action Plan.” Etna, CA.</w:t>
      </w:r>
    </w:p>
    <w:p w14:paraId="22EAA42F" w14:textId="77777777" w:rsidR="008D7EAC" w:rsidRDefault="00000000">
      <w:pPr>
        <w:pStyle w:val="Bibliography"/>
      </w:pPr>
      <w:bookmarkStart w:id="337" w:name="ref-SeeHolmesReducing2015"/>
      <w:bookmarkEnd w:id="336"/>
      <w:r>
        <w:t xml:space="preserve">See, Kevin E., and Elizabeth E. Holmes. 2015. “Reducing Bias and Improving Precision in Species Extinction Forecasts.” </w:t>
      </w:r>
      <w:r>
        <w:rPr>
          <w:i/>
          <w:iCs/>
        </w:rPr>
        <w:t>Ecological Applications</w:t>
      </w:r>
      <w:r>
        <w:t xml:space="preserve"> 25 (4): 1157–65. </w:t>
      </w:r>
      <w:hyperlink r:id="rId81">
        <w:r>
          <w:rPr>
            <w:rStyle w:val="Hyperlink"/>
          </w:rPr>
          <w:t>https://doi.org/10.1890/14-2003.1</w:t>
        </w:r>
      </w:hyperlink>
      <w:r>
        <w:t>.</w:t>
      </w:r>
    </w:p>
    <w:p w14:paraId="1EA960CA" w14:textId="77777777" w:rsidR="008D7EAC" w:rsidRDefault="00000000">
      <w:pPr>
        <w:pStyle w:val="Bibliography"/>
      </w:pPr>
      <w:bookmarkStart w:id="338" w:name="ref-ShentonEtAlPutting2012"/>
      <w:bookmarkEnd w:id="337"/>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82">
        <w:r>
          <w:rPr>
            <w:rStyle w:val="Hyperlink"/>
          </w:rPr>
          <w:t>https://doi.org/10.1007/s00267-012-9864-z</w:t>
        </w:r>
      </w:hyperlink>
      <w:r>
        <w:t>.</w:t>
      </w:r>
    </w:p>
    <w:p w14:paraId="62F2E452" w14:textId="77777777" w:rsidR="008D7EAC" w:rsidRDefault="00000000">
      <w:pPr>
        <w:pStyle w:val="Bibliography"/>
      </w:pPr>
      <w:bookmarkStart w:id="339" w:name="ref-SinnathambyEtAlEcohydrological2018"/>
      <w:bookmarkEnd w:id="338"/>
      <w:r>
        <w:lastRenderedPageBreak/>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83">
        <w:r>
          <w:rPr>
            <w:rStyle w:val="Hyperlink"/>
          </w:rPr>
          <w:t>https://doi.org/10.1002/eco.1909</w:t>
        </w:r>
      </w:hyperlink>
      <w:r>
        <w:t>.</w:t>
      </w:r>
    </w:p>
    <w:p w14:paraId="1B2E0DCF" w14:textId="77777777" w:rsidR="008D7EAC" w:rsidRDefault="00000000">
      <w:pPr>
        <w:pStyle w:val="Bibliography"/>
      </w:pPr>
      <w:bookmarkStart w:id="340" w:name="ref-SiskiyouCountyScott2021"/>
      <w:bookmarkEnd w:id="339"/>
      <w:r>
        <w:t xml:space="preserve">Siskiyou County. 2021. “Scott Valley Groundwater Sustainability Plan.” </w:t>
      </w:r>
      <w:r>
        <w:rPr>
          <w:i/>
          <w:iCs/>
        </w:rPr>
        <w:t>Scott Valley FINAL GSP</w:t>
      </w:r>
      <w:r>
        <w:t>. https://www.co.siskiyou.ca.us/naturalresources/page/scott-valley-final-gsp.</w:t>
      </w:r>
    </w:p>
    <w:p w14:paraId="50D486E1" w14:textId="77777777" w:rsidR="008D7EAC" w:rsidRDefault="00000000">
      <w:pPr>
        <w:pStyle w:val="Bibliography"/>
      </w:pPr>
      <w:bookmarkStart w:id="341" w:name="X764838e26b283ee4a858a9ae505783df61529a2"/>
      <w:bookmarkEnd w:id="340"/>
      <w:r>
        <w:t>Siskiyou Resource Conservation District. 1994. “Scott Valley Irrigation District Study.”</w:t>
      </w:r>
    </w:p>
    <w:p w14:paraId="044746ED" w14:textId="77777777" w:rsidR="008D7EAC" w:rsidRDefault="00000000">
      <w:pPr>
        <w:pStyle w:val="Bibliography"/>
      </w:pPr>
      <w:bookmarkStart w:id="342" w:name="Xfb2f30bfeb975733173d4f54503165ae434e004"/>
      <w:bookmarkEnd w:id="341"/>
      <w:r>
        <w:t>———. 2004. “Final Report Scott River Coho Spawning Assessment: 2003-2004.” Etna, CA: Siskiyou Resource Conservation District.</w:t>
      </w:r>
    </w:p>
    <w:p w14:paraId="3D7895C4" w14:textId="77777777" w:rsidR="008D7EAC" w:rsidRDefault="00000000">
      <w:pPr>
        <w:pStyle w:val="Bibliography"/>
      </w:pPr>
      <w:bookmarkStart w:id="343" w:name="X36416dcc235fcfe51d2b5c41bd26783cc18bc62"/>
      <w:bookmarkEnd w:id="342"/>
      <w:r>
        <w:t>———. 2010. “Scott River Adult Coho Spawning Ground Surveys December 2009 - January 2010.” Etna, CA: Siskiyou Resource Conservation District.</w:t>
      </w:r>
    </w:p>
    <w:p w14:paraId="5616455C" w14:textId="77777777" w:rsidR="008D7EAC" w:rsidRDefault="00000000">
      <w:pPr>
        <w:pStyle w:val="Bibliography"/>
      </w:pPr>
      <w:bookmarkStart w:id="344" w:name="ref-SolansGarciaDeJalonBasic2016"/>
      <w:bookmarkEnd w:id="343"/>
      <w:r>
        <w:t xml:space="preserve">Solans, M. Alba, and D. García De Jalón. 2016. “Basic Tools for Setting Environmental Flows at the Regional Scale: Application of the ELOHA Framework in a Mediterranean River Basin.” </w:t>
      </w:r>
      <w:r>
        <w:rPr>
          <w:i/>
          <w:iCs/>
        </w:rPr>
        <w:t>Ecohydrology</w:t>
      </w:r>
      <w:r>
        <w:t xml:space="preserve"> 9 (8): 1517–38. </w:t>
      </w:r>
      <w:hyperlink r:id="rId84">
        <w:r>
          <w:rPr>
            <w:rStyle w:val="Hyperlink"/>
          </w:rPr>
          <w:t>https://doi.org/10.1002/eco.1745</w:t>
        </w:r>
      </w:hyperlink>
      <w:r>
        <w:t>.</w:t>
      </w:r>
    </w:p>
    <w:p w14:paraId="2F6FCD5D" w14:textId="77777777" w:rsidR="008D7EAC" w:rsidRDefault="00000000">
      <w:pPr>
        <w:pStyle w:val="Bibliography"/>
      </w:pPr>
      <w:bookmarkStart w:id="345" w:name="ref-Stewart-KosterEtAlFish2011"/>
      <w:bookmarkEnd w:id="344"/>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85">
        <w:r>
          <w:rPr>
            <w:rStyle w:val="Hyperlink"/>
          </w:rPr>
          <w:t>https://doi.org/10.1111/j.1095-8649.2011.03072.x</w:t>
        </w:r>
      </w:hyperlink>
      <w:r>
        <w:t>.</w:t>
      </w:r>
    </w:p>
    <w:p w14:paraId="6F2634AF" w14:textId="77777777" w:rsidR="008D7EAC" w:rsidRDefault="00000000">
      <w:pPr>
        <w:pStyle w:val="Bibliography"/>
      </w:pPr>
      <w:bookmarkStart w:id="346" w:name="ref-TarlockLocal1993"/>
      <w:bookmarkEnd w:id="345"/>
      <w:r>
        <w:t xml:space="preserve">Tarlock, A Dan. 1993. “Local Government Protection of Biodiversity: What Is Its Niche?” </w:t>
      </w:r>
      <w:r>
        <w:rPr>
          <w:i/>
          <w:iCs/>
        </w:rPr>
        <w:t>The University of Chicago Law Review</w:t>
      </w:r>
      <w:r>
        <w:t xml:space="preserve"> 60 (2): 555–613. </w:t>
      </w:r>
      <w:hyperlink r:id="rId86">
        <w:r>
          <w:rPr>
            <w:rStyle w:val="Hyperlink"/>
          </w:rPr>
          <w:t>https://www.jstor.org/stable/1600079</w:t>
        </w:r>
      </w:hyperlink>
      <w:r>
        <w:t>.</w:t>
      </w:r>
    </w:p>
    <w:p w14:paraId="27C01DDA" w14:textId="77777777" w:rsidR="008D7EAC" w:rsidRDefault="00000000">
      <w:pPr>
        <w:pStyle w:val="Bibliography"/>
      </w:pPr>
      <w:bookmarkStart w:id="347" w:name="ref-TesfayeEtAlClimatic2017"/>
      <w:bookmarkEnd w:id="346"/>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87">
        <w:r>
          <w:rPr>
            <w:rStyle w:val="Hyperlink"/>
          </w:rPr>
          <w:t>https://doi.org/10.1016/j.scitotenv.2017.07.138</w:t>
        </w:r>
      </w:hyperlink>
      <w:r>
        <w:t>.</w:t>
      </w:r>
    </w:p>
    <w:p w14:paraId="10460CD7" w14:textId="77777777" w:rsidR="008D7EAC" w:rsidRDefault="00000000">
      <w:pPr>
        <w:pStyle w:val="Bibliography"/>
      </w:pPr>
      <w:bookmarkStart w:id="348" w:name="ref-TharmeGlobal2003"/>
      <w:bookmarkEnd w:id="347"/>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88">
        <w:r>
          <w:rPr>
            <w:rStyle w:val="Hyperlink"/>
          </w:rPr>
          <w:t>https://doi.org/10.1002/rra.736</w:t>
        </w:r>
      </w:hyperlink>
      <w:r>
        <w:t>.</w:t>
      </w:r>
    </w:p>
    <w:p w14:paraId="6A674302" w14:textId="77777777" w:rsidR="008D7EAC" w:rsidRDefault="00000000">
      <w:pPr>
        <w:pStyle w:val="Bibliography"/>
      </w:pPr>
      <w:bookmarkStart w:id="349" w:name="ref-TheRFoundationProject2025"/>
      <w:bookmarkEnd w:id="348"/>
      <w:r>
        <w:t>The R Foundation. 2025. “R: The R Project for Statistical Computing.” https://www.r-project.org/.</w:t>
      </w:r>
    </w:p>
    <w:p w14:paraId="168298B1" w14:textId="77777777" w:rsidR="008D7EAC" w:rsidRDefault="00000000">
      <w:pPr>
        <w:pStyle w:val="Bibliography"/>
      </w:pPr>
      <w:bookmarkStart w:id="350" w:name="ref-TolleyEtAlSensitivity2019"/>
      <w:bookmarkEnd w:id="349"/>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89">
        <w:r>
          <w:rPr>
            <w:rStyle w:val="Hyperlink"/>
          </w:rPr>
          <w:t>https://doi.org/10.1029/2018WR024209</w:t>
        </w:r>
      </w:hyperlink>
      <w:r>
        <w:t>.</w:t>
      </w:r>
    </w:p>
    <w:p w14:paraId="2B288689" w14:textId="77777777" w:rsidR="008D7EAC" w:rsidRDefault="00000000">
      <w:pPr>
        <w:pStyle w:val="Bibliography"/>
      </w:pPr>
      <w:bookmarkStart w:id="351" w:name="ref-TredennickEtAlPractical2021"/>
      <w:bookmarkEnd w:id="350"/>
      <w:r>
        <w:lastRenderedPageBreak/>
        <w:t xml:space="preserve">Tredennick, Andrew T., Giles Hooker, Stephen P. Ellner, and Peter B. Adler. 2021. “A Practical Guide to Selecting Models for Exploration, Inference, and Prediction in Ecology.” </w:t>
      </w:r>
      <w:r>
        <w:rPr>
          <w:i/>
          <w:iCs/>
        </w:rPr>
        <w:t>Ecology</w:t>
      </w:r>
      <w:r>
        <w:t xml:space="preserve"> 102 (6): e03336. </w:t>
      </w:r>
      <w:hyperlink r:id="rId90">
        <w:r>
          <w:rPr>
            <w:rStyle w:val="Hyperlink"/>
          </w:rPr>
          <w:t>https://doi.org/10.1002/ecy.3336</w:t>
        </w:r>
      </w:hyperlink>
      <w:r>
        <w:t>.</w:t>
      </w:r>
    </w:p>
    <w:p w14:paraId="4CBDED24" w14:textId="77777777" w:rsidR="008D7EAC" w:rsidRDefault="00000000">
      <w:pPr>
        <w:pStyle w:val="Bibliography"/>
      </w:pPr>
      <w:bookmarkStart w:id="352" w:name="ref-TurnerStewardsonHydrologic2014"/>
      <w:bookmarkEnd w:id="351"/>
      <w:r>
        <w:t xml:space="preserve">Turner, Margot, and Michael Stewardson. 2014. “Hydrologic Indicators of Hydraulic Conditions That Drive Flow–Biota Relationships.” </w:t>
      </w:r>
      <w:r>
        <w:rPr>
          <w:i/>
          <w:iCs/>
        </w:rPr>
        <w:t>Hydrological Sciences Journal</w:t>
      </w:r>
      <w:r>
        <w:t xml:space="preserve"> 59 (3-4): 659–72. </w:t>
      </w:r>
      <w:hyperlink r:id="rId91">
        <w:r>
          <w:rPr>
            <w:rStyle w:val="Hyperlink"/>
          </w:rPr>
          <w:t>https://doi.org/10.1080/02626667.2014.896997</w:t>
        </w:r>
      </w:hyperlink>
      <w:r>
        <w:t>.</w:t>
      </w:r>
    </w:p>
    <w:p w14:paraId="2D3F60D6" w14:textId="77777777" w:rsidR="008D7EAC" w:rsidRDefault="00000000">
      <w:pPr>
        <w:pStyle w:val="Bibliography"/>
      </w:pPr>
      <w:bookmarkStart w:id="353" w:name="ref-VanKirkNamanRelative2008"/>
      <w:bookmarkEnd w:id="352"/>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2">
        <w:r>
          <w:rPr>
            <w:rStyle w:val="Hyperlink"/>
          </w:rPr>
          <w:t>https://doi.org/10.1111/j.1752-1688.2008.00212.x</w:t>
        </w:r>
      </w:hyperlink>
      <w:r>
        <w:t>.</w:t>
      </w:r>
    </w:p>
    <w:p w14:paraId="7372B4A6" w14:textId="77777777" w:rsidR="008D7EAC" w:rsidRDefault="00000000">
      <w:pPr>
        <w:pStyle w:val="Bibliography"/>
      </w:pPr>
      <w:bookmarkStart w:id="354" w:name="ref-WainwrightEtAlCCIEA2013"/>
      <w:bookmarkEnd w:id="353"/>
      <w:r>
        <w:t>Wainwright, Thomas C, Thomas H Williams, Kurt L Fresh, and Brian K Wells. 2013. “CCIEA PHASE II REPORT: ECOSYSTEM COMPONENTS, FISHERIES AND PROTECTED SPECIES - SALMON: Chinook and Coho Salmon.” National Marine Fisheries Service.</w:t>
      </w:r>
    </w:p>
    <w:p w14:paraId="12894C61" w14:textId="77777777" w:rsidR="008D7EAC" w:rsidRDefault="00000000">
      <w:pPr>
        <w:pStyle w:val="Bibliography"/>
      </w:pPr>
      <w:bookmarkStart w:id="355" w:name="ref-WardEtAlLeveraging2024"/>
      <w:bookmarkEnd w:id="354"/>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3">
        <w:r>
          <w:rPr>
            <w:rStyle w:val="Hyperlink"/>
          </w:rPr>
          <w:t>https://doi.org/10.1111/faf.12850</w:t>
        </w:r>
      </w:hyperlink>
      <w:r>
        <w:t>.</w:t>
      </w:r>
    </w:p>
    <w:p w14:paraId="3843D352" w14:textId="77777777" w:rsidR="008D7EAC" w:rsidRDefault="00000000">
      <w:pPr>
        <w:pStyle w:val="Bibliography"/>
      </w:pPr>
      <w:bookmarkStart w:id="356" w:name="ref-WebbEtAlAdaptive2018"/>
      <w:bookmarkEnd w:id="355"/>
      <w:r>
        <w:t xml:space="preserve">Webb, J. Angus, Robyn J. Watts, Catherine Allan, and John C. Conallin. 2018. “Adaptive Management of Environmental Flows.” </w:t>
      </w:r>
      <w:r>
        <w:rPr>
          <w:i/>
          <w:iCs/>
        </w:rPr>
        <w:t>Environmental Management</w:t>
      </w:r>
      <w:r>
        <w:t xml:space="preserve"> 61 (3): 339–46. </w:t>
      </w:r>
      <w:hyperlink r:id="rId94">
        <w:r>
          <w:rPr>
            <w:rStyle w:val="Hyperlink"/>
          </w:rPr>
          <w:t>https://doi.org/10.1007/s00267-017-0981-6</w:t>
        </w:r>
      </w:hyperlink>
      <w:r>
        <w:t>.</w:t>
      </w:r>
    </w:p>
    <w:p w14:paraId="1D0EBF77" w14:textId="77777777" w:rsidR="008D7EAC" w:rsidRDefault="00000000">
      <w:pPr>
        <w:pStyle w:val="Bibliography"/>
      </w:pPr>
      <w:bookmarkStart w:id="357" w:name="ref-WheelerEtAlStates2018"/>
      <w:bookmarkEnd w:id="356"/>
      <w:r>
        <w:t xml:space="preserve">Wheeler, Kit, Seth J. Wenger, and Mary C. Freeman. 2018. “States and Rates: Complementary Approaches to Developing Flow-Ecology Relationships.” </w:t>
      </w:r>
      <w:r>
        <w:rPr>
          <w:i/>
          <w:iCs/>
        </w:rPr>
        <w:t>Freshwater Biology</w:t>
      </w:r>
      <w:r>
        <w:t xml:space="preserve"> 63 (8): 906–16. </w:t>
      </w:r>
      <w:hyperlink r:id="rId95">
        <w:r>
          <w:rPr>
            <w:rStyle w:val="Hyperlink"/>
          </w:rPr>
          <w:t>https://doi.org/10.1111/fwb.13001</w:t>
        </w:r>
      </w:hyperlink>
      <w:r>
        <w:t>.</w:t>
      </w:r>
    </w:p>
    <w:p w14:paraId="59D4076E" w14:textId="77777777" w:rsidR="008D7EAC" w:rsidRDefault="00000000">
      <w:pPr>
        <w:pStyle w:val="Bibliography"/>
      </w:pPr>
      <w:bookmarkStart w:id="358" w:name="ref-WhiteEtAlMacroinvertebrate2018"/>
      <w:bookmarkEnd w:id="357"/>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96">
        <w:r>
          <w:rPr>
            <w:rStyle w:val="Hyperlink"/>
          </w:rPr>
          <w:t>https://doi.org/10.1016/j.scitotenv.2017.06.081</w:t>
        </w:r>
      </w:hyperlink>
      <w:r>
        <w:t>.</w:t>
      </w:r>
    </w:p>
    <w:p w14:paraId="362DE093" w14:textId="77777777" w:rsidR="008D7EAC" w:rsidRDefault="00000000">
      <w:pPr>
        <w:pStyle w:val="Bibliography"/>
      </w:pPr>
      <w:bookmarkStart w:id="359" w:name="ref-YaoEtAlIdentifying2021"/>
      <w:bookmarkEnd w:id="358"/>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97">
        <w:r>
          <w:rPr>
            <w:rStyle w:val="Hyperlink"/>
          </w:rPr>
          <w:t>https://doi.org/10.1016/j.ecoleng.2020.106102</w:t>
        </w:r>
      </w:hyperlink>
      <w:r>
        <w:t>.</w:t>
      </w:r>
    </w:p>
    <w:p w14:paraId="190D4A89" w14:textId="77777777" w:rsidR="008D7EAC" w:rsidRDefault="00000000">
      <w:pPr>
        <w:pStyle w:val="Bibliography"/>
      </w:pPr>
      <w:bookmarkStart w:id="360" w:name="ref-YarnellEtAlFunctional2020"/>
      <w:bookmarkEnd w:id="359"/>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98">
        <w:r>
          <w:rPr>
            <w:rStyle w:val="Hyperlink"/>
          </w:rPr>
          <w:t>https://doi.org/10.1002/rra.3575</w:t>
        </w:r>
      </w:hyperlink>
      <w:r>
        <w:t>.</w:t>
      </w:r>
    </w:p>
    <w:p w14:paraId="2DF12929" w14:textId="77777777" w:rsidR="008D7EAC" w:rsidRDefault="00000000">
      <w:pPr>
        <w:pStyle w:val="Bibliography"/>
      </w:pPr>
      <w:bookmarkStart w:id="361" w:name="ref-YokelScott2011"/>
      <w:bookmarkEnd w:id="360"/>
      <w:r>
        <w:lastRenderedPageBreak/>
        <w:t>Yokel, Danielle. 2011. “Scott River Adult Coho Spawning Ground Surveys 2010-2011 Season.” Etna, CA: Siskiyou Resource Conservation District.</w:t>
      </w:r>
    </w:p>
    <w:p w14:paraId="17C4D700" w14:textId="77777777" w:rsidR="008D7EAC" w:rsidRDefault="00000000">
      <w:pPr>
        <w:pStyle w:val="Bibliography"/>
      </w:pPr>
      <w:bookmarkStart w:id="362" w:name="ref-YokelScott2013"/>
      <w:bookmarkEnd w:id="361"/>
      <w:r>
        <w:t>———. 2013. “Scott River Adult Coho Spawning Ground Surveys 2012-2013 Season.” Etna, CA: Siskiyou Resource Conservation District.</w:t>
      </w:r>
    </w:p>
    <w:p w14:paraId="7578CAF4" w14:textId="77777777" w:rsidR="008D7EAC" w:rsidRDefault="00000000">
      <w:pPr>
        <w:pStyle w:val="Bibliography"/>
      </w:pPr>
      <w:bookmarkStart w:id="363" w:name="ref-YokelScott2014"/>
      <w:bookmarkEnd w:id="362"/>
      <w:r>
        <w:t>———. 2014. “Scott River Adult Coho Spawning Ground Surveys 2013-2014 Season.” Etna, CA: Siskiyou Resource Conservation District.</w:t>
      </w:r>
    </w:p>
    <w:p w14:paraId="360ED612" w14:textId="77777777" w:rsidR="008D7EAC" w:rsidRDefault="00000000">
      <w:pPr>
        <w:pStyle w:val="Bibliography"/>
      </w:pPr>
      <w:bookmarkStart w:id="364" w:name="ref-YokelEtAlScott2018"/>
      <w:bookmarkEnd w:id="363"/>
      <w:r>
        <w:t>Yokel, Erich, Shari Witmore, Betsy Stapleton, Charnna Gilmore, and Michael M Pollock. 2018. “Scott River Beaver Dam Analogue Coho Salmon Habitat Restoration Program 2017 Monitoring Report.” Etna, CA: Scott River Watershed Council.</w:t>
      </w:r>
      <w:bookmarkEnd w:id="239"/>
      <w:bookmarkEnd w:id="241"/>
      <w:bookmarkEnd w:id="364"/>
    </w:p>
    <w:sectPr w:rsidR="008D7EA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B803B3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68EB69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30020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4"/>
    <w:multiLevelType w:val="multilevel"/>
    <w:tmpl w:val="0352B7CA"/>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315375674">
    <w:abstractNumId w:val="0"/>
  </w:num>
  <w:num w:numId="2" w16cid:durableId="1060253648">
    <w:abstractNumId w:val="1"/>
  </w:num>
  <w:num w:numId="3" w16cid:durableId="733161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26319086">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16cid:durableId="380328668">
    <w:abstractNumId w:val="1"/>
  </w:num>
  <w:num w:numId="6" w16cid:durableId="147259403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ouba, Claire">
    <w15:presenceInfo w15:providerId="AD" w15:userId="S::claire.kouba@yale.edu::c8358bab-f754-450d-84bc-9b2fd87b4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D7EAC"/>
    <w:rsid w:val="000334BB"/>
    <w:rsid w:val="0009726E"/>
    <w:rsid w:val="00137ABC"/>
    <w:rsid w:val="001B17CE"/>
    <w:rsid w:val="001C0B4B"/>
    <w:rsid w:val="001E4B2E"/>
    <w:rsid w:val="00227EC7"/>
    <w:rsid w:val="002F5BA4"/>
    <w:rsid w:val="00321D80"/>
    <w:rsid w:val="00374080"/>
    <w:rsid w:val="003C5B45"/>
    <w:rsid w:val="003D16EA"/>
    <w:rsid w:val="003D1EEB"/>
    <w:rsid w:val="003F0ABB"/>
    <w:rsid w:val="00405225"/>
    <w:rsid w:val="00415709"/>
    <w:rsid w:val="004B2531"/>
    <w:rsid w:val="005A561B"/>
    <w:rsid w:val="005B1D02"/>
    <w:rsid w:val="005B63ED"/>
    <w:rsid w:val="00682244"/>
    <w:rsid w:val="006D2DB5"/>
    <w:rsid w:val="0070027E"/>
    <w:rsid w:val="007307E1"/>
    <w:rsid w:val="00731B0D"/>
    <w:rsid w:val="007344A2"/>
    <w:rsid w:val="00791734"/>
    <w:rsid w:val="008155B7"/>
    <w:rsid w:val="0084130A"/>
    <w:rsid w:val="00864FB4"/>
    <w:rsid w:val="008D7EAC"/>
    <w:rsid w:val="00905E0E"/>
    <w:rsid w:val="00907045"/>
    <w:rsid w:val="009370EA"/>
    <w:rsid w:val="00995AF4"/>
    <w:rsid w:val="009B042C"/>
    <w:rsid w:val="009D3F2A"/>
    <w:rsid w:val="00A341B7"/>
    <w:rsid w:val="00A5570E"/>
    <w:rsid w:val="00A6066C"/>
    <w:rsid w:val="00DF3BB7"/>
    <w:rsid w:val="00E41219"/>
    <w:rsid w:val="00E8506B"/>
    <w:rsid w:val="00F84C64"/>
    <w:rsid w:val="00F93FFA"/>
    <w:rsid w:val="00FF1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81095"/>
  <w15:docId w15:val="{107B8A9F-9AE0-439D-8E06-53C432B2D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rsid w:val="00DF3BB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21" Type="http://schemas.openxmlformats.org/officeDocument/2006/relationships/hyperlink" Target="https://doi.org/10.1002/eco.1379" TargetMode="External"/><Relationship Id="rId42" Type="http://schemas.openxmlformats.org/officeDocument/2006/relationships/hyperlink" Target="https://doi.org/10.1111/fwb.13048" TargetMode="External"/><Relationship Id="rId47" Type="http://schemas.openxmlformats.org/officeDocument/2006/relationships/hyperlink" Target="https://doi.org/10.1016/j.ecolmodel.2013.11.007" TargetMode="External"/><Relationship Id="rId63" Type="http://schemas.openxmlformats.org/officeDocument/2006/relationships/hyperlink" Target="https://doi.org/10.1002/rra.2709" TargetMode="External"/><Relationship Id="rId68" Type="http://schemas.openxmlformats.org/officeDocument/2006/relationships/hyperlink" Target="https://doi.org/10.1016/j.jenvman.2016.03.015" TargetMode="External"/><Relationship Id="rId84" Type="http://schemas.openxmlformats.org/officeDocument/2006/relationships/hyperlink" Target="https://doi.org/10.1002/eco.1745" TargetMode="External"/><Relationship Id="rId89" Type="http://schemas.openxmlformats.org/officeDocument/2006/relationships/hyperlink" Target="https://doi.org/10.1029/2018WR024209" TargetMode="External"/><Relationship Id="rId16" Type="http://schemas.openxmlformats.org/officeDocument/2006/relationships/hyperlink" Target="https://doi.org/10.1890/130134" TargetMode="External"/><Relationship Id="rId11" Type="http://schemas.openxmlformats.org/officeDocument/2006/relationships/image" Target="media/image6.png"/><Relationship Id="rId32" Type="http://schemas.openxmlformats.org/officeDocument/2006/relationships/hyperlink" Target="https://doi.org/10.1016/j.ecohyd.2016.12.002" TargetMode="External"/><Relationship Id="rId37" Type="http://schemas.openxmlformats.org/officeDocument/2006/relationships/hyperlink" Target="https://doi.org/10.3733/ca.v054n06p46" TargetMode="External"/><Relationship Id="rId53" Type="http://schemas.openxmlformats.org/officeDocument/2006/relationships/hyperlink" Target="https://doi.org/10.1111/fwb.12324" TargetMode="External"/><Relationship Id="rId58" Type="http://schemas.openxmlformats.org/officeDocument/2006/relationships/hyperlink" Target="https://doi.org/10.1890/14-0247.1" TargetMode="External"/><Relationship Id="rId74" Type="http://schemas.openxmlformats.org/officeDocument/2006/relationships/hyperlink" Target="https://doi.org/10.1016/j.ecolmodel.2005.10.003" TargetMode="External"/><Relationship Id="rId79" Type="http://schemas.openxmlformats.org/officeDocument/2006/relationships/hyperlink" Target="https://doi.org/10.1111/fwb.12948" TargetMode="External"/><Relationship Id="rId5" Type="http://schemas.openxmlformats.org/officeDocument/2006/relationships/webSettings" Target="webSettings.xml"/><Relationship Id="rId90" Type="http://schemas.openxmlformats.org/officeDocument/2006/relationships/hyperlink" Target="https://doi.org/10.1002/ecy.3336" TargetMode="External"/><Relationship Id="rId95" Type="http://schemas.openxmlformats.org/officeDocument/2006/relationships/hyperlink" Target="https://doi.org/10.1111/fwb.13001" TargetMode="External"/><Relationship Id="rId22" Type="http://schemas.openxmlformats.org/officeDocument/2006/relationships/hyperlink" Target="https://doi.org/10.2307/1446234"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577/1548-8675(2003)023%3c0001:DOFPFF%3e2.0.CO;2" TargetMode="External"/><Relationship Id="rId64" Type="http://schemas.openxmlformats.org/officeDocument/2006/relationships/hyperlink" Target="https://doi.org/10.1016/j.jhydrol.2020.124787" TargetMode="External"/><Relationship Id="rId69" Type="http://schemas.openxmlformats.org/officeDocument/2006/relationships/hyperlink" Target="https://doi.org/10.2307/1313099" TargetMode="External"/><Relationship Id="rId80" Type="http://schemas.openxmlformats.org/officeDocument/2006/relationships/hyperlink" Target="https://doi.org/10.1111/1752-1688.12965" TargetMode="External"/><Relationship Id="rId85" Type="http://schemas.openxmlformats.org/officeDocument/2006/relationships/hyperlink" Target="https://doi.org/10.1111/j.1095-8649.2011.03072.x" TargetMode="External"/><Relationship Id="rId12" Type="http://schemas.openxmlformats.org/officeDocument/2006/relationships/image" Target="media/image7.png"/><Relationship Id="rId17" Type="http://schemas.openxmlformats.org/officeDocument/2006/relationships/hyperlink" Target="https://doi.org/10.1016/j.ecohyd.2017.01.002" TargetMode="External"/><Relationship Id="rId25" Type="http://schemas.openxmlformats.org/officeDocument/2006/relationships/hyperlink" Target="https://doi.org/10.1016/j.scitotenv.2021.149721" TargetMode="External"/><Relationship Id="rId33" Type="http://schemas.openxmlformats.org/officeDocument/2006/relationships/hyperlink" Target="https://doi.org/10.1111/ele.14070" TargetMode="External"/><Relationship Id="rId38" Type="http://schemas.openxmlformats.org/officeDocument/2006/relationships/hyperlink" Target="https://doi.org/10.18637/jss.v033.i01" TargetMode="External"/><Relationship Id="rId46" Type="http://schemas.openxmlformats.org/officeDocument/2006/relationships/hyperlink" Target="https://doi.org/10.1016/j.envsoft.2016.06.028" TargetMode="External"/><Relationship Id="rId59" Type="http://schemas.openxmlformats.org/officeDocument/2006/relationships/hyperlink" Target="https://doi.org/10.1007/s00267-013-0055-3" TargetMode="External"/><Relationship Id="rId67" Type="http://schemas.openxmlformats.org/officeDocument/2006/relationships/hyperlink" Target="https://doi.org/10.1016/j.ecocom.2016.12.005" TargetMode="External"/><Relationship Id="rId20" Type="http://schemas.openxmlformats.org/officeDocument/2006/relationships/hyperlink" Target="https://doi.org/10.1002/rra.2831" TargetMode="External"/><Relationship Id="rId41" Type="http://schemas.openxmlformats.org/officeDocument/2006/relationships/hyperlink" Target="https://doi.org/10.1016/j.ecohyd.2020.02.002" TargetMode="External"/><Relationship Id="rId54" Type="http://schemas.openxmlformats.org/officeDocument/2006/relationships/hyperlink" Target="https://doi.org/10.1002/rra.1274" TargetMode="External"/><Relationship Id="rId62" Type="http://schemas.openxmlformats.org/officeDocument/2006/relationships/hyperlink" Target="https://doi.org/10.1002/rra.933" TargetMode="External"/><Relationship Id="rId70" Type="http://schemas.openxmlformats.org/officeDocument/2006/relationships/hyperlink" Target="https://doi.org/10.1111/j.1365-2427.2009.02204.x" TargetMode="External"/><Relationship Id="rId75" Type="http://schemas.openxmlformats.org/officeDocument/2006/relationships/hyperlink" Target="https://doi.org/10.1002/rra.892" TargetMode="External"/><Relationship Id="rId83" Type="http://schemas.openxmlformats.org/officeDocument/2006/relationships/hyperlink" Target="https://doi.org/10.1002/eco.1909" TargetMode="External"/><Relationship Id="rId88" Type="http://schemas.openxmlformats.org/officeDocument/2006/relationships/hyperlink" Target="https://doi.org/10.1002/rra.736" TargetMode="External"/><Relationship Id="rId91" Type="http://schemas.openxmlformats.org/officeDocument/2006/relationships/hyperlink" Target="https://doi.org/10.1080/02626667.2014.896997" TargetMode="External"/><Relationship Id="rId96" Type="http://schemas.openxmlformats.org/officeDocument/2006/relationships/hyperlink" Target="https://doi.org/10.1016/j.scitotenv.2017.06.08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i.org/10.1016/j.ecolmodel.2021.109604" TargetMode="External"/><Relationship Id="rId23" Type="http://schemas.openxmlformats.org/officeDocument/2006/relationships/hyperlink" Target="https://doi.org/10.1002/eco.1396" TargetMode="External"/><Relationship Id="rId28" Type="http://schemas.openxmlformats.org/officeDocument/2006/relationships/hyperlink" Target="https://doi.org/10.1002/rra.3001" TargetMode="External"/><Relationship Id="rId36" Type="http://schemas.openxmlformats.org/officeDocument/2006/relationships/hyperlink" Target="https://doi.org/10.1111/j.1600-0587.2012.07348.x" TargetMode="External"/><Relationship Id="rId49" Type="http://schemas.openxmlformats.org/officeDocument/2006/relationships/hyperlink" Target="https://doi.org/10.1007/978-1-4614-7138-7" TargetMode="External"/><Relationship Id="rId57" Type="http://schemas.openxmlformats.org/officeDocument/2006/relationships/hyperlink" Target="https://doi.org/10.1111/fwb.13062" TargetMode="External"/><Relationship Id="rId10" Type="http://schemas.openxmlformats.org/officeDocument/2006/relationships/image" Target="media/image5.png"/><Relationship Id="rId31" Type="http://schemas.openxmlformats.org/officeDocument/2006/relationships/hyperlink" Target="https://doi.org/10.1111/ddi.12225"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5194/hess-28-691-2024" TargetMode="External"/><Relationship Id="rId60" Type="http://schemas.openxmlformats.org/officeDocument/2006/relationships/hyperlink" Target="https://doi.org/10.1016/j.scitotenv.2019.133774" TargetMode="External"/><Relationship Id="rId65" Type="http://schemas.openxmlformats.org/officeDocument/2006/relationships/hyperlink" Target="https://doi.org/10.1098/rspl.1895.0041" TargetMode="External"/><Relationship Id="rId73" Type="http://schemas.openxmlformats.org/officeDocument/2006/relationships/hyperlink" Target="https://doi.org/10.1002/bjs.10895" TargetMode="External"/><Relationship Id="rId78" Type="http://schemas.openxmlformats.org/officeDocument/2006/relationships/hyperlink" Target="https://doi.org/10.1577/T01-126" TargetMode="External"/><Relationship Id="rId81" Type="http://schemas.openxmlformats.org/officeDocument/2006/relationships/hyperlink" Target="https://doi.org/10.1890/14-2003.1" TargetMode="External"/><Relationship Id="rId86" Type="http://schemas.openxmlformats.org/officeDocument/2006/relationships/hyperlink" Target="https://www.jstor.org/stable/1600079" TargetMode="External"/><Relationship Id="rId94" Type="http://schemas.openxmlformats.org/officeDocument/2006/relationships/hyperlink" Target="https://doi.org/10.1007/s00267-017-0981-6"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oi.org/10.1890/1540-9295(2006)4%5b309:IFNISA%5d2.0.CO;2" TargetMode="External"/><Relationship Id="rId39" Type="http://schemas.openxmlformats.org/officeDocument/2006/relationships/hyperlink" Target="https://doi.org/10.1016/j.ecohyd.2019.07.003" TargetMode="External"/><Relationship Id="rId34" Type="http://schemas.openxmlformats.org/officeDocument/2006/relationships/hyperlink" Target="https://doi.org/10.1111/1752-1688.12845" TargetMode="External"/><Relationship Id="rId50" Type="http://schemas.openxmlformats.org/officeDocument/2006/relationships/hyperlink" Target="https://doi.org/10.1127/fal/2018/1177" TargetMode="External"/><Relationship Id="rId55" Type="http://schemas.openxmlformats.org/officeDocument/2006/relationships/hyperlink" Target="https://doi.org/10.1029/2020WR028496" TargetMode="External"/><Relationship Id="rId76" Type="http://schemas.openxmlformats.org/officeDocument/2006/relationships/hyperlink" Target="https://doi.org/10.1111/j.1365-2427.2008.01987.x" TargetMode="External"/><Relationship Id="rId97" Type="http://schemas.openxmlformats.org/officeDocument/2006/relationships/hyperlink" Target="https://doi.org/10.1016/j.ecoleng.2020.106102" TargetMode="External"/><Relationship Id="rId7" Type="http://schemas.openxmlformats.org/officeDocument/2006/relationships/image" Target="media/image2.jpg"/><Relationship Id="rId71" Type="http://schemas.openxmlformats.org/officeDocument/2006/relationships/hyperlink" Target="https://doi.org/10.1111/j.1365-2427.2009.02272.x" TargetMode="External"/><Relationship Id="rId92" Type="http://schemas.openxmlformats.org/officeDocument/2006/relationships/hyperlink" Target="https://doi.org/10.1111/j.1752-1688.2008.00212.x" TargetMode="External"/><Relationship Id="rId2" Type="http://schemas.openxmlformats.org/officeDocument/2006/relationships/numbering" Target="numbering.xml"/><Relationship Id="rId29" Type="http://schemas.openxmlformats.org/officeDocument/2006/relationships/hyperlink" Target="https://doi.org/10.1007/s00267-002-2737-0" TargetMode="External"/><Relationship Id="rId24" Type="http://schemas.openxmlformats.org/officeDocument/2006/relationships/hyperlink" Target="https://doi.org/10.1007/s11160-016-9432-3"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3389/fenvs.2021.790667" TargetMode="External"/><Relationship Id="rId87" Type="http://schemas.openxmlformats.org/officeDocument/2006/relationships/hyperlink" Target="https://doi.org/10.1016/j.scitotenv.2017.07.138" TargetMode="External"/><Relationship Id="rId61" Type="http://schemas.openxmlformats.org/officeDocument/2006/relationships/hyperlink" Target="https://doi.org/10.1002/rra.1120" TargetMode="External"/><Relationship Id="rId82" Type="http://schemas.openxmlformats.org/officeDocument/2006/relationships/hyperlink" Target="https://doi.org/10.1007/s00267-012-9864-z" TargetMode="External"/><Relationship Id="rId19" Type="http://schemas.openxmlformats.org/officeDocument/2006/relationships/hyperlink" Target="https://doi.org/10.1002/eco.143" TargetMode="External"/><Relationship Id="rId14" Type="http://schemas.openxmlformats.org/officeDocument/2006/relationships/image" Target="media/image9.png"/><Relationship Id="rId30" Type="http://schemas.openxmlformats.org/officeDocument/2006/relationships/hyperlink" Target="https://doi.org/10.3390/w9030196" TargetMode="External"/><Relationship Id="rId35" Type="http://schemas.openxmlformats.org/officeDocument/2006/relationships/hyperlink" Target="https://doi.org/10.1073/pnas.1710231115" TargetMode="External"/><Relationship Id="rId56" Type="http://schemas.openxmlformats.org/officeDocument/2006/relationships/hyperlink" Target="https://doi.org/10.1016/j.ecolind.2023.109989" TargetMode="External"/><Relationship Id="rId77" Type="http://schemas.openxmlformats.org/officeDocument/2006/relationships/hyperlink" Target="https://doi.org/10.1890/1540-9295(2005)003%5b0038:RAPAEI%5d2.0.CO;2" TargetMode="External"/><Relationship Id="rId100" Type="http://schemas.microsoft.com/office/2011/relationships/people" Target="people.xml"/><Relationship Id="rId8" Type="http://schemas.openxmlformats.org/officeDocument/2006/relationships/image" Target="media/image3.png"/><Relationship Id="rId51" Type="http://schemas.openxmlformats.org/officeDocument/2006/relationships/hyperlink" Target="https://doi.org/10.1525/bio.2011.61.12.5" TargetMode="External"/><Relationship Id="rId72" Type="http://schemas.openxmlformats.org/officeDocument/2006/relationships/hyperlink" Target="https://doi.org/10.1016/j.ecohyd.2016.08.001" TargetMode="External"/><Relationship Id="rId93" Type="http://schemas.openxmlformats.org/officeDocument/2006/relationships/hyperlink" Target="https://doi.org/10.1111/faf.12850" TargetMode="External"/><Relationship Id="rId98" Type="http://schemas.openxmlformats.org/officeDocument/2006/relationships/hyperlink" Target="https://doi.org/10.1002/rra.357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4E9FA-038D-4E88-8B07-C38B67092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Pages>
  <Words>18065</Words>
  <Characters>102972</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A watershed-specific formula to predict coho salmon reproduction using functional flow metrics</vt:lpstr>
    </vt:vector>
  </TitlesOfParts>
  <Company/>
  <LinksUpToDate>false</LinksUpToDate>
  <CharactersWithSpaces>120796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cp:lastModifiedBy>Kouba, Claire</cp:lastModifiedBy>
  <cp:revision>29</cp:revision>
  <dcterms:created xsi:type="dcterms:W3CDTF">2025-05-08T19:08:00Z</dcterms:created>
  <dcterms:modified xsi:type="dcterms:W3CDTF">2025-05-12T20:58:00Z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