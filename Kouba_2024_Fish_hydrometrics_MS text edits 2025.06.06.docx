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34719C4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w:t>
      </w:r>
      <w:ins w:id="1" w:author="Kouba, Claire" w:date="2025-06-03T18:06:00Z" w16du:dateUtc="2025-06-03T22:06:00Z">
        <w:r w:rsidR="00312799">
          <w:t>, not in the context of a pr</w:t>
        </w:r>
      </w:ins>
      <w:ins w:id="2" w:author="Kouba, Claire" w:date="2025-06-04T10:08:00Z" w16du:dateUtc="2025-06-04T14:08:00Z">
        <w:r w:rsidR="00604DAC">
          <w:t>e</w:t>
        </w:r>
      </w:ins>
      <w:ins w:id="3" w:author="Kouba, Claire" w:date="2025-06-03T18:06:00Z" w16du:dateUtc="2025-06-03T22:06:00Z">
        <w:r w:rsidR="00312799">
          <w:t>scribed flow regime</w:t>
        </w:r>
      </w:ins>
      <w:ins w:id="4" w:author="Kouba, Claire" w:date="2025-06-03T18:07:00Z" w16du:dateUtc="2025-06-03T22:07:00Z">
        <w:r w:rsidR="00EE403C">
          <w:t>,</w:t>
        </w:r>
      </w:ins>
      <w:ins w:id="5" w:author="Kouba, Claire" w:date="2025-06-03T18:06:00Z" w16du:dateUtc="2025-06-03T22:06:00Z">
        <w:r w:rsidR="00312799">
          <w:t xml:space="preserve"> but in terms of which features of the hydrograph are empirically correlated </w:t>
        </w:r>
      </w:ins>
      <w:ins w:id="6" w:author="Kouba, Claire" w:date="2025-06-04T10:10:00Z" w16du:dateUtc="2025-06-04T14:10:00Z">
        <w:r w:rsidR="007D0A59">
          <w:t xml:space="preserve">with </w:t>
        </w:r>
        <w:r w:rsidR="004531D1">
          <w:t xml:space="preserve">ecological </w:t>
        </w:r>
        <w:r w:rsidR="00750B0A">
          <w:t>outcomes</w:t>
        </w:r>
      </w:ins>
      <w:r>
        <w:t>.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312787E5" w14:textId="7828AA11" w:rsidR="00312799" w:rsidRDefault="00000000">
      <w:pPr>
        <w:pStyle w:val="BodyText"/>
        <w:rPr>
          <w:ins w:id="7" w:author="Kouba, Claire" w:date="2025-06-03T17:58:00Z" w16du:dateUtc="2025-06-03T21:58:00Z"/>
        </w:rPr>
      </w:pPr>
      <w:r>
        <w:t xml:space="preserve">Taking advantage of a nearly two-decade ecological monitoring dataset and long-term stream gauge measurements, we </w:t>
      </w:r>
      <w:ins w:id="8" w:author="Kouba, Claire" w:date="2025-06-03T18:08:00Z" w16du:dateUtc="2025-06-03T22:08:00Z">
        <w:r w:rsidR="00CE5E1C">
          <w:t xml:space="preserve">compared </w:t>
        </w:r>
      </w:ins>
      <w:ins w:id="9" w:author="Kouba, Claire" w:date="2025-06-03T17:55:00Z" w16du:dateUtc="2025-06-03T21:55:00Z">
        <w:r w:rsidR="0042744C">
          <w:t>eight total modeling e</w:t>
        </w:r>
      </w:ins>
      <w:ins w:id="10" w:author="Kouba, Claire" w:date="2025-06-03T17:56:00Z" w16du:dateUtc="2025-06-03T21:56:00Z">
        <w:r w:rsidR="0042744C">
          <w:t xml:space="preserve">xercises: we used </w:t>
        </w:r>
      </w:ins>
      <w:ins w:id="11" w:author="Kouba, Claire" w:date="2025-06-03T17:54:00Z" w16du:dateUtc="2025-06-03T21:54:00Z">
        <w:r w:rsidR="0042744C">
          <w:t xml:space="preserve">two </w:t>
        </w:r>
      </w:ins>
      <w:del w:id="12" w:author="Kouba, Claire" w:date="2025-06-03T17:54:00Z" w16du:dateUtc="2025-06-03T21:54:00Z">
        <w:r w:rsidDel="0042744C">
          <w:delText>used lasso</w:delText>
        </w:r>
      </w:del>
      <w:r>
        <w:t xml:space="preserve"> regression </w:t>
      </w:r>
      <w:ins w:id="13" w:author="Kouba, Claire" w:date="2025-06-03T17:54:00Z" w16du:dateUtc="2025-06-03T21:54:00Z">
        <w:r w:rsidR="0042744C">
          <w:t xml:space="preserve">methods (lasso and MARSS) </w:t>
        </w:r>
      </w:ins>
      <w:r>
        <w:t xml:space="preserve">to build predictive models of </w:t>
      </w:r>
      <w:ins w:id="14" w:author="Kouba, Claire" w:date="2025-06-03T17:56:00Z" w16du:dateUtc="2025-06-03T21:56:00Z">
        <w:r w:rsidR="0042744C">
          <w:t xml:space="preserve">two different units of </w:t>
        </w:r>
      </w:ins>
      <w:ins w:id="15" w:author="Kouba, Claire" w:date="2025-06-03T18:08:00Z" w16du:dateUtc="2025-06-03T22:08:00Z">
        <w:r w:rsidR="00CE5E1C">
          <w:t>salmon</w:t>
        </w:r>
      </w:ins>
      <w:ins w:id="16" w:author="Kouba, Claire" w:date="2025-06-03T17:56:00Z" w16du:dateUtc="2025-06-03T21:56:00Z">
        <w:r w:rsidR="0042744C">
          <w:t xml:space="preserve"> outcome (</w:t>
        </w:r>
        <w:proofErr w:type="spellStart"/>
        <w:r w:rsidR="0042744C">
          <w:t>outmigrating</w:t>
        </w:r>
        <w:proofErr w:type="spellEnd"/>
        <w:r w:rsidR="0042744C">
          <w:t xml:space="preserve"> juvenile abundance</w:t>
        </w:r>
      </w:ins>
      <w:ins w:id="17" w:author="Kouba, Claire" w:date="2025-06-03T18:08:00Z" w16du:dateUtc="2025-06-03T22:08:00Z">
        <w:r w:rsidR="00CE5E1C">
          <w:t xml:space="preserve">, based on hydrologic metrics and </w:t>
        </w:r>
      </w:ins>
      <w:ins w:id="18" w:author="Kouba, Claire" w:date="2025-06-03T18:09:00Z" w16du:dateUtc="2025-06-03T22:09:00Z">
        <w:r w:rsidR="00CE5E1C">
          <w:t>parental spawner abundance;</w:t>
        </w:r>
      </w:ins>
      <w:ins w:id="19" w:author="Kouba, Claire" w:date="2025-06-03T17:56:00Z" w16du:dateUtc="2025-06-03T21:56:00Z">
        <w:r w:rsidR="0042744C">
          <w:t xml:space="preserve"> or a</w:t>
        </w:r>
      </w:ins>
      <w:ins w:id="20" w:author="Kouba, Claire" w:date="2025-06-04T10:10:00Z" w16du:dateUtc="2025-06-04T14:10:00Z">
        <w:r w:rsidR="007D0A59">
          <w:t>n</w:t>
        </w:r>
      </w:ins>
      <w:ins w:id="21" w:author="Kouba, Claire" w:date="2025-06-03T17:56:00Z" w16du:dateUtc="2025-06-03T21:56:00Z">
        <w:r w:rsidR="0042744C">
          <w:t xml:space="preserve"> outmigrant-to-parental-spawner ratio</w:t>
        </w:r>
      </w:ins>
      <w:ins w:id="22" w:author="Kouba, Claire" w:date="2025-06-03T18:09:00Z" w16du:dateUtc="2025-06-03T22:09:00Z">
        <w:r w:rsidR="00CE5E1C">
          <w:t>, based on hydrologic metrics only</w:t>
        </w:r>
      </w:ins>
      <w:ins w:id="23" w:author="Kouba, Claire" w:date="2025-06-03T17:56:00Z" w16du:dateUtc="2025-06-03T21:56:00Z">
        <w:r w:rsidR="0042744C">
          <w:t xml:space="preserve">) </w:t>
        </w:r>
        <w:r w:rsidR="00312799">
          <w:t xml:space="preserve">for two key species, </w:t>
        </w:r>
      </w:ins>
      <w:r>
        <w:t>coho and Chinook salmon</w:t>
      </w:r>
      <w:ins w:id="24" w:author="Kouba, Claire" w:date="2025-06-03T17:57:00Z" w16du:dateUtc="2025-06-03T21:57:00Z">
        <w:r w:rsidR="00312799">
          <w:t>.</w:t>
        </w:r>
      </w:ins>
      <w:del w:id="25" w:author="Kouba, Claire" w:date="2025-06-03T17:57:00Z" w16du:dateUtc="2025-06-03T21:57:00Z">
        <w:r w:rsidDel="00312799">
          <w:delText xml:space="preserve"> reproductive success </w:delText>
        </w:r>
      </w:del>
      <w:ins w:id="26" w:author="Kouba, Claire" w:date="2025-06-03T17:55:00Z" w16du:dateUtc="2025-06-03T21:55:00Z">
        <w:r w:rsidR="0042744C">
          <w:t xml:space="preserve"> </w:t>
        </w:r>
      </w:ins>
      <w:del w:id="27" w:author="Kouba, Claire" w:date="2025-06-03T17:57:00Z" w16du:dateUtc="2025-06-03T21:57:00Z">
        <w:r w:rsidDel="00312799">
          <w:delText xml:space="preserve">based on </w:delText>
        </w:r>
      </w:del>
      <w:del w:id="28" w:author="Kouba, Claire" w:date="2025-06-03T18:09:00Z" w16du:dateUtc="2025-06-03T22:09:00Z">
        <w:r w:rsidDel="00CE5E1C">
          <w:delText xml:space="preserve">hydrologic metrics. </w:delText>
        </w:r>
      </w:del>
      <w:del w:id="29" w:author="Kouba, Claire" w:date="2025-06-03T17:57:00Z" w16du:dateUtc="2025-06-03T21:57:00Z">
        <w:r w:rsidDel="00312799">
          <w:delText xml:space="preserve">To control for cohort effects, we chose normalized ecological response metrics for coho and Chinook (number of outmigrating smolt per spawning adult or spawning adult female). </w:delText>
        </w:r>
      </w:del>
      <w:del w:id="30" w:author="Kouba, Claire" w:date="2025-06-03T17:58:00Z" w16du:dateUtc="2025-06-03T21:58:00Z">
        <w:r w:rsidDel="00312799">
          <w:delText xml:space="preserve">For </w:delText>
        </w:r>
      </w:del>
      <w:ins w:id="31" w:author="Kouba, Claire" w:date="2025-06-03T17:58:00Z" w16du:dateUtc="2025-06-03T21:58:00Z">
        <w:r w:rsidR="00312799">
          <w:t xml:space="preserve">In the lasso regressions, to balance </w:t>
        </w:r>
      </w:ins>
      <w:ins w:id="32" w:author="Kouba, Claire" w:date="2025-06-03T18:09:00Z" w16du:dateUtc="2025-06-03T22:09:00Z">
        <w:r w:rsidR="00CE5E1C">
          <w:t xml:space="preserve">the </w:t>
        </w:r>
      </w:ins>
      <w:ins w:id="33" w:author="Kouba, Claire" w:date="2025-06-03T17:58:00Z" w16du:dateUtc="2025-06-03T21:58:00Z">
        <w:r w:rsidR="00312799">
          <w:t>explanat</w:t>
        </w:r>
      </w:ins>
      <w:ins w:id="34" w:author="Kouba, Claire" w:date="2025-06-03T18:10:00Z" w16du:dateUtc="2025-06-03T22:10:00Z">
        <w:r w:rsidR="00CE5E1C">
          <w:t xml:space="preserve">ory power of the models </w:t>
        </w:r>
      </w:ins>
      <w:ins w:id="35" w:author="Kouba, Claire" w:date="2025-06-03T17:58:00Z" w16du:dateUtc="2025-06-03T21:58:00Z">
        <w:r w:rsidR="00312799">
          <w:t xml:space="preserve">with the risk of overfitting, we used k-fold cross-validation to find the lowest-error value of the tuning parameter lambda. </w:t>
        </w:r>
      </w:ins>
      <w:ins w:id="36" w:author="Kouba, Claire" w:date="2025-06-03T17:59:00Z" w16du:dateUtc="2025-06-03T21:59:00Z">
        <w:r w:rsidR="00312799">
          <w:t>To assess the utility of the MARSS regressions we calculated the autocorrelation function of each ecological data time series.</w:t>
        </w:r>
      </w:ins>
    </w:p>
    <w:p w14:paraId="1FCB2BBE" w14:textId="373227E3" w:rsidR="008D7EAC" w:rsidRDefault="00000000">
      <w:pPr>
        <w:pStyle w:val="BodyText"/>
      </w:pPr>
      <w:del w:id="37" w:author="Kouba, Claire" w:date="2025-06-03T17:59:00Z" w16du:dateUtc="2025-06-03T21:59:00Z">
        <w:r w:rsidDel="00312799">
          <w:delText xml:space="preserve">both species, we calculated optimal prediction models using a cross-validation bootstrapping approach to resample and test on unsampled observations. Lambda values, a key fitting parameter in the lasso models, were selected based on an average relative test error threshold of 1.0. </w:delText>
        </w:r>
      </w:del>
      <w:ins w:id="38" w:author="Kouba, Claire" w:date="2025-06-03T18:00:00Z" w16du:dateUtc="2025-06-03T22:00:00Z">
        <w:r w:rsidR="00312799">
          <w:t xml:space="preserve">We selected </w:t>
        </w:r>
      </w:ins>
      <w:ins w:id="39" w:author="Kouba, Claire" w:date="2025-06-03T18:01:00Z" w16du:dateUtc="2025-06-03T22:01:00Z">
        <w:r w:rsidR="00312799">
          <w:t>lasso</w:t>
        </w:r>
      </w:ins>
      <w:ins w:id="40" w:author="Kouba, Claire" w:date="2025-06-03T18:00:00Z" w16du:dateUtc="2025-06-03T22:00:00Z">
        <w:r w:rsidR="00312799">
          <w:t xml:space="preserve"> regression of outmigrant-to-spawner ratio </w:t>
        </w:r>
      </w:ins>
      <w:del w:id="41" w:author="Kouba, Claire" w:date="2025-06-03T18:00:00Z" w16du:dateUtc="2025-06-03T22:00:00Z">
        <w:r w:rsidDel="00312799">
          <w:delText xml:space="preserve">Selected lambda values were used </w:delText>
        </w:r>
      </w:del>
      <w:r>
        <w:t xml:space="preserve">to calculate a final predictive model, </w:t>
      </w:r>
      <w:del w:id="42" w:author="Kouba, Claire" w:date="2025-06-03T18:28:00Z" w16du:dateUtc="2025-06-03T22:28:00Z">
        <w:r w:rsidDel="003F5F8B">
          <w:delText xml:space="preserve">or </w:delText>
        </w:r>
      </w:del>
      <w:ins w:id="43" w:author="Kouba, Claire" w:date="2025-06-03T18:28:00Z" w16du:dateUtc="2025-06-03T22:28:00Z">
        <w:r w:rsidR="003F5F8B">
          <w:t xml:space="preserve">referred to </w:t>
        </w:r>
        <w:r w:rsidR="003F5F8B">
          <w:lastRenderedPageBreak/>
          <w:t xml:space="preserve">as a </w:t>
        </w:r>
      </w:ins>
      <w:r>
        <w:t xml:space="preserve">Hydrologic Benefit function, </w:t>
      </w:r>
      <w:del w:id="44" w:author="Kouba, Claire" w:date="2025-06-03T18:01:00Z" w16du:dateUtc="2025-06-03T22:01:00Z">
        <w:r w:rsidDel="00312799">
          <w:delText xml:space="preserve">using the full dataset </w:delText>
        </w:r>
      </w:del>
      <w:r>
        <w:t>for each species.</w:t>
      </w:r>
      <w:del w:id="45" w:author="Kouba, Claire" w:date="2025-06-03T18:25:00Z" w16du:dateUtc="2025-06-03T22:25:00Z">
        <w:r w:rsidDel="00C32114">
          <w:delText xml:space="preserve"> </w:delText>
        </w:r>
      </w:del>
      <w:ins w:id="46" w:author="Kouba, Claire" w:date="2025-06-03T18:25:00Z" w16du:dateUtc="2025-06-03T22:25:00Z">
        <w:r w:rsidR="00C32114">
          <w:t xml:space="preserve"> </w:t>
        </w:r>
      </w:ins>
      <w:ins w:id="47" w:author="Kouba, Claire" w:date="2025-06-03T18:33:00Z" w16du:dateUtc="2025-06-03T22:33:00Z">
        <w:r w:rsidR="0056740C">
          <w:t xml:space="preserve">In </w:t>
        </w:r>
      </w:ins>
      <w:ins w:id="48" w:author="Kouba, Claire" w:date="2025-06-03T18:34:00Z" w16du:dateUtc="2025-06-03T22:34:00Z">
        <w:r w:rsidR="0056740C">
          <w:t>l</w:t>
        </w:r>
      </w:ins>
      <w:del w:id="49" w:author="Kouba, Claire" w:date="2025-06-03T18:28:00Z" w16du:dateUtc="2025-06-03T22:28:00Z">
        <w:r w:rsidDel="003F5F8B">
          <w:delText xml:space="preserve">Hydrology </w:delText>
        </w:r>
      </w:del>
      <w:ins w:id="50" w:author="Kouba, Claire" w:date="2025-06-03T18:33:00Z" w16du:dateUtc="2025-06-03T22:33:00Z">
        <w:r w:rsidR="0056740C">
          <w:t>ow-error lasso regression models, h</w:t>
        </w:r>
      </w:ins>
      <w:ins w:id="51" w:author="Kouba, Claire" w:date="2025-06-03T18:28:00Z" w16du:dateUtc="2025-06-03T22:28:00Z">
        <w:r w:rsidR="003F5F8B">
          <w:t xml:space="preserve">ydrology </w:t>
        </w:r>
      </w:ins>
      <w:r>
        <w:t xml:space="preserve">could explain a greater degree of variance in </w:t>
      </w:r>
      <w:del w:id="52" w:author="Kouba, Claire" w:date="2025-06-04T10:11:00Z" w16du:dateUtc="2025-06-04T14:11:00Z">
        <w:r w:rsidDel="007D0A59">
          <w:delText>relative</w:delText>
        </w:r>
      </w:del>
      <w:del w:id="53" w:author="Kouba, Claire" w:date="2025-06-03T18:26:00Z" w16du:dateUtc="2025-06-03T22:26:00Z">
        <w:r w:rsidDel="00C32114">
          <w:delText xml:space="preserve"> coho reproduction than in</w:delText>
        </w:r>
      </w:del>
      <w:del w:id="54" w:author="Kouba, Claire" w:date="2025-06-04T10:11:00Z" w16du:dateUtc="2025-06-04T14:11:00Z">
        <w:r w:rsidDel="007D0A59">
          <w:delText xml:space="preserve"> </w:delText>
        </w:r>
      </w:del>
      <w:ins w:id="55" w:author="Kouba, Claire" w:date="2025-06-04T10:11:00Z" w16du:dateUtc="2025-06-04T14:11:00Z">
        <w:r w:rsidR="007D0A59">
          <w:t>this</w:t>
        </w:r>
      </w:ins>
      <w:ins w:id="56" w:author="Kouba, Claire" w:date="2025-06-04T10:12:00Z" w16du:dateUtc="2025-06-04T14:12:00Z">
        <w:r w:rsidR="007D0A59">
          <w:t xml:space="preserve"> ratio for </w:t>
        </w:r>
      </w:ins>
      <w:r>
        <w:t>Chinook</w:t>
      </w:r>
      <w:ins w:id="57" w:author="Kouba, Claire" w:date="2025-06-03T18:26:00Z" w16du:dateUtc="2025-06-03T22:26:00Z">
        <w:r w:rsidR="00C32114">
          <w:t xml:space="preserve"> than </w:t>
        </w:r>
      </w:ins>
      <w:ins w:id="58" w:author="Kouba, Claire" w:date="2025-06-04T10:12:00Z" w16du:dateUtc="2025-06-04T14:12:00Z">
        <w:r w:rsidR="007D0A59">
          <w:t>for</w:t>
        </w:r>
      </w:ins>
      <w:ins w:id="59" w:author="Kouba, Claire" w:date="2025-06-03T18:26:00Z" w16du:dateUtc="2025-06-03T22:26:00Z">
        <w:r w:rsidR="00C32114">
          <w:t xml:space="preserve"> coho</w:t>
        </w:r>
      </w:ins>
      <w:r>
        <w:t xml:space="preserve">. </w:t>
      </w:r>
      <w:ins w:id="60" w:author="Kouba, Claire" w:date="2025-06-03T18:26:00Z" w16du:dateUtc="2025-06-03T22:26:00Z">
        <w:r w:rsidR="003A38B3">
          <w:t xml:space="preserve">The most important hydrologic metrics associated with higher </w:t>
        </w:r>
      </w:ins>
      <w:ins w:id="61" w:author="Kouba, Claire" w:date="2025-06-03T18:27:00Z" w16du:dateUtc="2025-06-03T22:27:00Z">
        <w:r w:rsidR="003A38B3">
          <w:t xml:space="preserve">relative </w:t>
        </w:r>
      </w:ins>
      <w:ins w:id="62" w:author="Kouba, Claire" w:date="2025-06-03T18:26:00Z" w16du:dateUtc="2025-06-03T22:26:00Z">
        <w:r w:rsidR="003A38B3">
          <w:t xml:space="preserve">reproduction were </w:t>
        </w:r>
      </w:ins>
      <w:ins w:id="63" w:author="Kouba, Claire" w:date="2025-06-03T18:34:00Z" w16du:dateUtc="2025-06-03T22:34:00Z">
        <w:r w:rsidR="0056740C">
          <w:t xml:space="preserve">an </w:t>
        </w:r>
      </w:ins>
      <w:ins w:id="64" w:author="Kouba, Claire" w:date="2025-06-03T18:26:00Z" w16du:dateUtc="2025-06-03T22:26:00Z">
        <w:r w:rsidR="003A38B3">
          <w:t xml:space="preserve">earlier </w:t>
        </w:r>
      </w:ins>
      <w:ins w:id="65" w:author="Kouba, Claire" w:date="2025-06-03T18:27:00Z" w16du:dateUtc="2025-06-03T22:27:00Z">
        <w:r w:rsidR="003A38B3">
          <w:t xml:space="preserve">river reconnection </w:t>
        </w:r>
      </w:ins>
      <w:ins w:id="66" w:author="Kouba, Claire" w:date="2025-06-03T18:34:00Z" w16du:dateUtc="2025-06-03T22:34:00Z">
        <w:r w:rsidR="0056740C">
          <w:t xml:space="preserve">after the dry season of parents’ spawning, a longer duration of the </w:t>
        </w:r>
      </w:ins>
      <w:ins w:id="67" w:author="Kouba, Claire" w:date="2025-06-04T10:12:00Z" w16du:dateUtc="2025-06-04T14:12:00Z">
        <w:r w:rsidR="007D0A59">
          <w:t xml:space="preserve">first </w:t>
        </w:r>
      </w:ins>
      <w:ins w:id="68" w:author="Kouba, Claire" w:date="2025-06-03T18:34:00Z" w16du:dateUtc="2025-06-03T22:34:00Z">
        <w:r w:rsidR="0056740C">
          <w:t>wet</w:t>
        </w:r>
      </w:ins>
      <w:ins w:id="69" w:author="Kouba, Claire" w:date="2025-06-04T10:12:00Z" w16du:dateUtc="2025-06-04T14:12:00Z">
        <w:r w:rsidR="007D0A59">
          <w:t xml:space="preserve"> season</w:t>
        </w:r>
      </w:ins>
      <w:ins w:id="70" w:author="Kouba, Claire" w:date="2025-06-03T18:34:00Z" w16du:dateUtc="2025-06-03T22:34:00Z">
        <w:r w:rsidR="0056740C">
          <w:t xml:space="preserve">, and a smaller fall pulse flow as </w:t>
        </w:r>
        <w:proofErr w:type="spellStart"/>
        <w:r w:rsidR="0056740C">
          <w:t>over</w:t>
        </w:r>
      </w:ins>
      <w:ins w:id="71" w:author="Kouba, Claire" w:date="2025-06-03T18:35:00Z" w16du:dateUtc="2025-06-03T22:35:00Z">
        <w:r w:rsidR="0056740C">
          <w:t>summering</w:t>
        </w:r>
        <w:proofErr w:type="spellEnd"/>
        <w:r w:rsidR="0056740C">
          <w:t xml:space="preserve"> juveniles for coho; and lower wet season baseflow, slower maximum spring recession rate, and a longer wet season </w:t>
        </w:r>
      </w:ins>
      <w:ins w:id="72" w:author="Kouba, Claire" w:date="2025-06-04T10:12:00Z" w16du:dateUtc="2025-06-04T14:12:00Z">
        <w:r w:rsidR="007D0A59">
          <w:t xml:space="preserve">duration </w:t>
        </w:r>
      </w:ins>
      <w:ins w:id="73" w:author="Kouba, Claire" w:date="2025-06-03T18:35:00Z" w16du:dateUtc="2025-06-03T22:35:00Z">
        <w:r w:rsidR="0056740C">
          <w:t>for Chinook.</w:t>
        </w:r>
      </w:ins>
      <w:ins w:id="74" w:author="Kouba, Claire" w:date="2025-06-03T18:26:00Z" w16du:dateUtc="2025-06-03T22:26:00Z">
        <w:r w:rsidR="003A38B3">
          <w:t xml:space="preserve"> </w:t>
        </w:r>
      </w:ins>
      <w:r>
        <w:t xml:space="preserve">The </w:t>
      </w:r>
      <w:ins w:id="75" w:author="Kouba, Claire" w:date="2025-06-04T10:13:00Z" w16du:dateUtc="2025-06-04T14:13:00Z">
        <w:r w:rsidR="007D0A59">
          <w:t>large coefficient</w:t>
        </w:r>
      </w:ins>
      <w:ins w:id="76" w:author="Kouba, Claire" w:date="2025-06-04T10:17:00Z" w16du:dateUtc="2025-06-04T14:17:00Z">
        <w:r w:rsidR="007D0A59">
          <w:t>s</w:t>
        </w:r>
      </w:ins>
      <w:ins w:id="77" w:author="Kouba, Claire" w:date="2025-06-04T10:13:00Z" w16du:dateUtc="2025-06-04T14:13:00Z">
        <w:r w:rsidR="007D0A59">
          <w:t xml:space="preserve"> </w:t>
        </w:r>
      </w:ins>
      <w:ins w:id="78" w:author="Kouba, Claire" w:date="2025-06-04T10:17:00Z" w16du:dateUtc="2025-06-04T14:17:00Z">
        <w:r w:rsidR="007D0A59">
          <w:t>calculated for</w:t>
        </w:r>
      </w:ins>
      <w:ins w:id="79" w:author="Kouba, Claire" w:date="2025-06-04T10:13:00Z" w16du:dateUtc="2025-06-04T14:13:00Z">
        <w:r w:rsidR="007D0A59">
          <w:t xml:space="preserve"> </w:t>
        </w:r>
      </w:ins>
      <w:ins w:id="80" w:author="Kouba, Claire" w:date="2025-06-04T10:14:00Z" w16du:dateUtc="2025-06-04T14:14:00Z">
        <w:r w:rsidR="007D0A59">
          <w:t xml:space="preserve">fall river reconnection timing for coho, and lower wet season baseflows for Chinook, suggest that </w:t>
        </w:r>
      </w:ins>
      <w:del w:id="81" w:author="Kouba, Claire" w:date="2025-06-04T10:14:00Z" w16du:dateUtc="2025-06-04T14:14:00Z">
        <w:r w:rsidDel="007D0A59">
          <w:delText>hydrologic metrics that explain the greatest variance in coho reproduction values occur</w:delText>
        </w:r>
      </w:del>
      <w:ins w:id="82" w:author="Kouba, Claire" w:date="2025-06-04T10:14:00Z" w16du:dateUtc="2025-06-04T14:14:00Z">
        <w:r w:rsidR="007D0A59">
          <w:t>conditions</w:t>
        </w:r>
      </w:ins>
      <w:r>
        <w:t xml:space="preserve"> during the window of their parents’ spawning </w:t>
      </w:r>
      <w:del w:id="83" w:author="Kouba, Claire" w:date="2025-06-04T10:17:00Z" w16du:dateUtc="2025-06-04T14:17:00Z">
        <w:r w:rsidDel="007D0A59">
          <w:delText>and</w:delText>
        </w:r>
      </w:del>
      <w:ins w:id="84" w:author="Kouba, Claire" w:date="2025-06-04T10:17:00Z" w16du:dateUtc="2025-06-04T14:17:00Z">
        <w:r w:rsidR="007D0A59">
          <w:t xml:space="preserve">or </w:t>
        </w:r>
      </w:ins>
      <w:ins w:id="85" w:author="Kouba, Claire" w:date="2025-06-04T10:14:00Z" w16du:dateUtc="2025-06-04T14:14:00Z">
        <w:r w:rsidR="007D0A59">
          <w:t xml:space="preserve">as eggs and </w:t>
        </w:r>
      </w:ins>
      <w:ins w:id="86" w:author="Kouba, Claire" w:date="2025-06-04T10:15:00Z" w16du:dateUtc="2025-06-04T14:15:00Z">
        <w:r w:rsidR="007D0A59">
          <w:t>hatchlings</w:t>
        </w:r>
      </w:ins>
      <w:ins w:id="87" w:author="Kouba, Claire" w:date="2025-06-04T10:17:00Z" w16du:dateUtc="2025-06-04T14:17:00Z">
        <w:r w:rsidR="007D0A59">
          <w:t xml:space="preserve">, </w:t>
        </w:r>
      </w:ins>
      <w:del w:id="88" w:author="Kouba, Claire" w:date="2025-06-04T10:14:00Z" w16du:dateUtc="2025-06-04T14:14:00Z">
        <w:r w:rsidDel="007D0A59">
          <w:delText>, to a lesser extent, in the spring and fall of their year of rearing in freshwater</w:delText>
        </w:r>
      </w:del>
      <w:del w:id="89" w:author="Kouba, Claire" w:date="2025-06-04T10:17:00Z" w16du:dateUtc="2025-06-04T14:17:00Z">
        <w:r w:rsidDel="007D0A59">
          <w:delText xml:space="preserve">. This </w:delText>
        </w:r>
      </w:del>
      <w:r>
        <w:t>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br w:type="page"/>
      </w:r>
    </w:p>
    <w:p w14:paraId="17F021F1" w14:textId="77777777" w:rsidR="008D7EAC" w:rsidRDefault="00000000">
      <w:pPr>
        <w:pStyle w:val="Heading1"/>
      </w:pPr>
      <w:bookmarkStart w:id="90" w:name="introduction"/>
      <w:bookmarkEnd w:id="0"/>
      <w:r>
        <w:rPr>
          <w:rStyle w:val="SectionNumber"/>
        </w:rPr>
        <w:lastRenderedPageBreak/>
        <w:t>1</w:t>
      </w:r>
      <w:r>
        <w:tab/>
        <w:t>Introduction</w:t>
      </w:r>
    </w:p>
    <w:p w14:paraId="7252E8FF" w14:textId="478375C1" w:rsidR="008D7EAC" w:rsidDel="00DF3BB7" w:rsidRDefault="00000000">
      <w:pPr>
        <w:pStyle w:val="FirstParagraph"/>
        <w:rPr>
          <w:del w:id="91" w:author="Kouba, Claire" w:date="2025-05-08T13:39:00Z" w16du:dateUtc="2025-05-08T17:39:00Z"/>
        </w:rPr>
      </w:pPr>
      <w:del w:id="92"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93" w:author="Kouba, Claire" w:date="2025-05-08T13:39:00Z" w16du:dateUtc="2025-05-08T17:39:00Z"/>
          <w:rStyle w:val="SectionNumber"/>
        </w:rPr>
      </w:pPr>
      <w:bookmarkStart w:id="94" w:name="motivation-and-objectives"/>
    </w:p>
    <w:p w14:paraId="71C185A8" w14:textId="19494FCC" w:rsidR="008D7EAC" w:rsidRDefault="00000000">
      <w:pPr>
        <w:pStyle w:val="Heading2"/>
      </w:pPr>
      <w:r>
        <w:rPr>
          <w:rStyle w:val="SectionNumber"/>
        </w:rPr>
        <w:t>1.1</w:t>
      </w:r>
      <w:r>
        <w:tab/>
        <w:t>Motivation and objectives</w:t>
      </w:r>
    </w:p>
    <w:p w14:paraId="28316429" w14:textId="3F1D655A" w:rsidR="008D7EAC" w:rsidRDefault="00000000">
      <w:pPr>
        <w:pStyle w:val="FirstParagraph"/>
      </w:pPr>
      <w:r>
        <w:t xml:space="preserve">Reconciliation ecology posits that some human-impacted ecosystems should be considered </w:t>
      </w:r>
      <w:proofErr w:type="gramStart"/>
      <w:r>
        <w:t>irrevocably-altered</w:t>
      </w:r>
      <w:proofErr w:type="gramEnd"/>
      <w:r>
        <w:t>, “novel” systems (P. B. Moyle 2014</w:t>
      </w:r>
      <w:ins w:id="95" w:author="Kouba, Claire" w:date="2025-06-03T11:14:00Z" w16du:dateUtc="2025-06-03T15:14:00Z">
        <w:r w:rsidR="00925542">
          <w:t>, Yarnell 2015</w:t>
        </w:r>
      </w:ins>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96" w:author="Kouba, Claire" w:date="2025-05-08T13:43:00Z" w16du:dateUtc="2025-05-08T17:43:00Z">
        <w:r w:rsidDel="003F0ABB">
          <w:delText xml:space="preserve">are </w:delText>
        </w:r>
      </w:del>
      <w:ins w:id="97" w:author="Kouba, Claire" w:date="2025-05-08T13:43:00Z" w16du:dateUtc="2025-05-08T17:43:00Z">
        <w:r w:rsidR="003F0ABB">
          <w:t xml:space="preserve">remain </w:t>
        </w:r>
      </w:ins>
      <w:del w:id="98" w:author="Kouba, Claire" w:date="2025-05-08T13:43:00Z" w16du:dateUtc="2025-05-08T17:43:00Z">
        <w:r w:rsidDel="003F0ABB">
          <w:delText xml:space="preserve">as yet unquantified or </w:delText>
        </w:r>
      </w:del>
      <w:r>
        <w:t xml:space="preserve">highly uncertain (N. Leroy Poff et al. 2010). </w:t>
      </w:r>
      <w:del w:id="99" w:author="Kouba, Claire" w:date="2025-05-08T13:41:00Z" w16du:dateUtc="2025-05-08T17:41:00Z">
        <w:r w:rsidDel="00DF3BB7">
          <w:delText>Higher certainty in q</w:delText>
        </w:r>
      </w:del>
      <w:ins w:id="100" w:author="Kouba, Claire" w:date="2025-05-08T13:41:00Z" w16du:dateUtc="2025-05-08T17:41:00Z">
        <w:r w:rsidR="00DF3BB7">
          <w:t>Better q</w:t>
        </w:r>
      </w:ins>
      <w:r>
        <w:t xml:space="preserve">uantitative ecological targets </w:t>
      </w:r>
      <w:ins w:id="101" w:author="Kouba, Claire" w:date="2025-05-08T13:40:00Z" w16du:dateUtc="2025-05-08T17:40:00Z">
        <w:r w:rsidR="00DF3BB7">
          <w:t>(</w:t>
        </w:r>
      </w:ins>
      <w:proofErr w:type="spellStart"/>
      <w:proofErr w:type="gramStart"/>
      <w:ins w:id="102" w:author="Kouba, Claire" w:date="2025-05-08T13:41:00Z" w16du:dateUtc="2025-05-08T17:41:00Z">
        <w:r w:rsidR="00DF3BB7">
          <w:t>i.e</w:t>
        </w:r>
        <w:proofErr w:type="spellEnd"/>
        <w:r w:rsidR="00DF3BB7">
          <w:t>,,</w:t>
        </w:r>
        <w:proofErr w:type="gramEnd"/>
        <w:r w:rsidR="00DF3BB7">
          <w:t xml:space="preserve"> </w:t>
        </w:r>
      </w:ins>
      <w:ins w:id="103"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1D86E04C" w:rsidR="008D7EAC" w:rsidRDefault="00000000">
      <w:pPr>
        <w:pStyle w:val="BodyText"/>
      </w:pPr>
      <w:r>
        <w:t xml:space="preserve">In practice, </w:t>
      </w:r>
      <w:del w:id="104" w:author="Kouba, Claire" w:date="2025-05-08T13:44:00Z" w16du:dateUtc="2025-05-08T17:44:00Z">
        <w:r w:rsidDel="003F0ABB">
          <w:delText>these questions are often asked and answered locally</w:delText>
        </w:r>
      </w:del>
      <w:ins w:id="105" w:author="Kouba, Claire" w:date="2025-05-08T13:49:00Z" w16du:dateUtc="2025-05-08T17:49:00Z">
        <w:r w:rsidR="00415709">
          <w:t xml:space="preserve">such </w:t>
        </w:r>
      </w:ins>
      <w:ins w:id="106" w:author="Kouba, Claire" w:date="2025-05-08T13:45:00Z" w16du:dateUtc="2025-05-08T17:45:00Z">
        <w:r w:rsidR="006D2DB5">
          <w:t xml:space="preserve">natural </w:t>
        </w:r>
      </w:ins>
      <w:ins w:id="107" w:author="Kouba, Claire" w:date="2025-05-08T13:44:00Z" w16du:dateUtc="2025-05-08T17:44:00Z">
        <w:r w:rsidR="003F0ABB">
          <w:t xml:space="preserve">resource management </w:t>
        </w:r>
      </w:ins>
      <w:ins w:id="108" w:author="Kouba, Claire" w:date="2025-05-08T13:48:00Z" w16du:dateUtc="2025-05-08T17:48:00Z">
        <w:r w:rsidR="006D2DB5">
          <w:t xml:space="preserve">is often local </w:t>
        </w:r>
      </w:ins>
      <w:del w:id="109" w:author="Kouba, Claire" w:date="2025-05-08T13:49:00Z" w16du:dateUtc="2025-05-08T17:49:00Z">
        <w:r w:rsidDel="00415709">
          <w:delText xml:space="preserve"> </w:delText>
        </w:r>
      </w:del>
      <w:r>
        <w:t xml:space="preserve">(Tarlock 1993). </w:t>
      </w:r>
      <w:del w:id="110" w:author="Kouba, Claire" w:date="2025-05-08T13:44:00Z" w16du:dateUtc="2025-05-08T17:44:00Z">
        <w:r w:rsidDel="003F0ABB">
          <w:delText>Reflecting this reality</w:delText>
        </w:r>
      </w:del>
      <w:ins w:id="111"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w:t>
      </w:r>
      <w:proofErr w:type="gramStart"/>
      <w:r>
        <w:t>in spite of</w:t>
      </w:r>
      <w:proofErr w:type="gramEnd"/>
      <w:r>
        <w:t xml:space="preserve"> decades of investigation by local, state and federal actors (e.g., SRWC and Siskiyou RCD 2003; NMFS 2014; CDFW et al. 2015; CDFW 2021), the ecological water needs in this balancing act are not as well constrained.</w:t>
      </w:r>
    </w:p>
    <w:p w14:paraId="61F1E3E7" w14:textId="39B943D1" w:rsidR="008D7EAC" w:rsidRDefault="00000000">
      <w:pPr>
        <w:pStyle w:val="BodyText"/>
      </w:pPr>
      <w:r>
        <w:t>One method for estimating ecological water needs</w:t>
      </w:r>
      <w:ins w:id="112" w:author="Kouba, Claire" w:date="2025-06-03T15:42:00Z" w16du:dateUtc="2025-06-03T19:42:00Z">
        <w:r w:rsidR="006A4B0D">
          <w:t xml:space="preserve">, </w:t>
        </w:r>
      </w:ins>
      <w:ins w:id="113" w:author="Kouba, Claire" w:date="2025-06-03T15:43:00Z" w16du:dateUtc="2025-06-03T19:43:00Z">
        <w:r w:rsidR="006A4B0D">
          <w:t>developed for</w:t>
        </w:r>
      </w:ins>
      <w:ins w:id="114" w:author="Kouba, Claire" w:date="2025-06-03T15:42:00Z" w16du:dateUtc="2025-06-03T19:42:00Z">
        <w:r w:rsidR="006A4B0D">
          <w:t xml:space="preserve"> the hydrologic setting of California,</w:t>
        </w:r>
      </w:ins>
      <w:r>
        <w:t xml:space="preserve"> is the functional flows framework (</w:t>
      </w:r>
      <w:ins w:id="115" w:author="Kouba, Claire" w:date="2025-06-03T15:41:00Z" w16du:dateUtc="2025-06-03T19:41:00Z">
        <w:r w:rsidR="00FC3A3B">
          <w:t>@</w:t>
        </w:r>
        <w:r w:rsidR="00FC3A3B" w:rsidRPr="00FC3A3B">
          <w:t>Escobar-AriasPasternackHydrogeomorphic2010</w:t>
        </w:r>
        <w:r w:rsidR="00FC3A3B">
          <w:t>; @Yarnell2015</w:t>
        </w:r>
      </w:ins>
      <w:ins w:id="116" w:author="Kouba, Claire" w:date="2025-06-03T15:42:00Z" w16du:dateUtc="2025-06-03T19:42:00Z">
        <w:r w:rsidR="00FC3A3B">
          <w:t>; @Grantham2020; @Yarnell2020; @Stein2021</w:t>
        </w:r>
      </w:ins>
      <w:del w:id="117" w:author="Kouba, Claire" w:date="2025-06-03T15:41:00Z" w16du:dateUtc="2025-06-03T19:41:00Z">
        <w:r w:rsidDel="00FC3A3B">
          <w:delText>N. LeRoy Poff et al. 1997; N. Leroy Poff et al. 2010</w:delText>
        </w:r>
      </w:del>
      <w:r>
        <w:t xml:space="preserve">). Functional flow metrics </w:t>
      </w:r>
      <w:del w:id="118" w:author="Kouba, Claire" w:date="2025-05-08T13:56:00Z" w16du:dateUtc="2025-05-08T17:56:00Z">
        <w:r w:rsidDel="00905E0E">
          <w:delText>(hydrologic metrics)</w:delText>
        </w:r>
      </w:del>
      <w:r>
        <w:t xml:space="preserve"> are used to quantify potential ecological services provided by river flow in terms of flowrate </w:t>
      </w:r>
      <w:del w:id="119" w:author="Kouba, Claire" w:date="2025-05-08T13:55:00Z" w16du:dateUtc="2025-05-08T17:55:00Z">
        <w:r w:rsidDel="00905E0E">
          <w:delText>amplitude</w:delText>
        </w:r>
      </w:del>
      <w:ins w:id="120" w:author="Kouba, Claire" w:date="2025-05-08T13:55:00Z" w16du:dateUtc="2025-05-08T17:55:00Z">
        <w:r w:rsidR="00905E0E">
          <w:t>magnitude</w:t>
        </w:r>
      </w:ins>
      <w:r>
        <w:t xml:space="preserve">, timing, frequency, and duration in distinct </w:t>
      </w:r>
      <w:r>
        <w:lastRenderedPageBreak/>
        <w:t>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 (Yarnell et al. 2020; Patterson et al. 2020</w:t>
      </w:r>
      <w:ins w:id="121" w:author="Kouba, Claire" w:date="2025-06-03T15:43:00Z" w16du:dateUtc="2025-06-03T19:43:00Z">
        <w:r w:rsidR="003D2EAC">
          <w:t>; @FLASHY_CALCULATOR</w:t>
        </w:r>
      </w:ins>
      <w:r>
        <w:t>).</w:t>
      </w:r>
    </w:p>
    <w:p w14:paraId="17C0F61A" w14:textId="36B24440" w:rsidR="008D7EAC" w:rsidRDefault="00000000">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w:t>
      </w:r>
      <w:del w:id="122" w:author="Kouba, Claire" w:date="2025-06-03T11:12:00Z" w16du:dateUtc="2025-06-03T15:12:00Z">
        <w:r w:rsidDel="00925542">
          <w:delText xml:space="preserve">lasso </w:delText>
        </w:r>
      </w:del>
      <w:ins w:id="123" w:author="Kouba, Claire" w:date="2025-06-03T11:12:00Z" w16du:dateUtc="2025-06-03T15:12:00Z">
        <w:r w:rsidR="00925542">
          <w:t xml:space="preserve">two different </w:t>
        </w:r>
      </w:ins>
      <w:r>
        <w:t>regression</w:t>
      </w:r>
      <w:ins w:id="124" w:author="Kouba, Claire" w:date="2025-06-03T11:12:00Z" w16du:dateUtc="2025-06-03T15:12:00Z">
        <w:r w:rsidR="00925542">
          <w:t xml:space="preserve"> methods (Lasso and MARSS)</w:t>
        </w:r>
      </w:ins>
      <w:r>
        <w:t xml:space="preserve">, hydrologic metrics (predictors) were selected that best explain variation in salmon outcomes. The result of the predictor selection was a Hydrologic Benefit function for each species, conceptually translating the various ecological services provided by hydrology </w:t>
      </w:r>
      <w:del w:id="125" w:author="Kouba, Claire" w:date="2025-06-03T11:12:00Z" w16du:dateUtc="2025-06-03T15:12:00Z">
        <w:r w:rsidDel="00925542">
          <w:delText xml:space="preserve">across </w:delText>
        </w:r>
      </w:del>
      <w:ins w:id="126" w:author="Kouba, Claire" w:date="2025-06-03T11:12:00Z" w16du:dateUtc="2025-06-03T15:12:00Z">
        <w:r w:rsidR="00925542">
          <w:t xml:space="preserve">in </w:t>
        </w:r>
      </w:ins>
      <w:r>
        <w:t xml:space="preserve">different seasons into a single value (in units of </w:t>
      </w:r>
      <w:ins w:id="127" w:author="Kouba, Claire" w:date="2025-06-03T11:13:00Z" w16du:dateUtc="2025-06-03T15:13:00Z">
        <w:r w:rsidR="00925542">
          <w:t>$</w:t>
        </w:r>
      </w:ins>
      <w:ins w:id="128" w:author="Kouba, Claire" w:date="2025-06-03T11:12:00Z" w16du:dateUtc="2025-06-03T15:12:00Z">
        <w:r w:rsidR="00925542">
          <w:t>log</w:t>
        </w:r>
        <w:r w:rsidR="00925542" w:rsidRPr="00925542">
          <w:rPr>
            <w:vertAlign w:val="subscript"/>
            <w:rPrChange w:id="129" w:author="Kouba, Claire" w:date="2025-06-03T11:13:00Z" w16du:dateUtc="2025-06-03T15:13:00Z">
              <w:rPr/>
            </w:rPrChange>
          </w:rPr>
          <w:t>10</w:t>
        </w:r>
        <w:r w:rsidR="00925542">
          <w:t>(</w:t>
        </w:r>
      </w:ins>
      <w:r>
        <w:t xml:space="preserve">ecological </w:t>
      </w:r>
      <w:proofErr w:type="gramStart"/>
      <w:r>
        <w:t>observations)</w:t>
      </w:r>
      <w:ins w:id="130" w:author="Kouba, Claire" w:date="2025-06-03T11:13:00Z" w16du:dateUtc="2025-06-03T15:13:00Z">
        <w:r w:rsidR="00925542">
          <w:t>$</w:t>
        </w:r>
      </w:ins>
      <w:proofErr w:type="gramEnd"/>
      <w:r>
        <w:t xml:space="preserve"> per water year. This work sets the stage for a quantitative comparison of competing natural resource management alternatives.</w:t>
      </w:r>
    </w:p>
    <w:p w14:paraId="60AE0D79" w14:textId="63BD8907" w:rsidR="008D7EAC" w:rsidRDefault="00000000">
      <w:pPr>
        <w:pStyle w:val="Heading2"/>
        <w:rPr>
          <w:ins w:id="131" w:author="Kouba, Claire" w:date="2025-06-03T11:29:00Z" w16du:dateUtc="2025-06-03T15:29:00Z"/>
        </w:rPr>
      </w:pPr>
      <w:bookmarkStart w:id="132" w:name="history-of-flow-ecology-relationships"/>
      <w:bookmarkEnd w:id="94"/>
      <w:r>
        <w:rPr>
          <w:rStyle w:val="SectionNumber"/>
        </w:rPr>
        <w:t>1.2</w:t>
      </w:r>
      <w:r>
        <w:tab/>
      </w:r>
      <w:del w:id="133" w:author="Kouba, Claire" w:date="2025-06-04T13:15:00Z" w16du:dateUtc="2025-06-04T17:15:00Z">
        <w:r w:rsidDel="007F21E5">
          <w:delText>History of</w:delText>
        </w:r>
      </w:del>
      <w:ins w:id="134" w:author="Kouba, Claire" w:date="2025-06-04T13:15:00Z" w16du:dateUtc="2025-06-04T17:15:00Z">
        <w:r w:rsidR="007F21E5">
          <w:t>Utility of modeling</w:t>
        </w:r>
      </w:ins>
      <w:r>
        <w:t xml:space="preserve"> </w:t>
      </w:r>
      <w:ins w:id="135" w:author="Kouba, Claire" w:date="2025-06-04T13:15:00Z" w16du:dateUtc="2025-06-04T17:15:00Z">
        <w:r w:rsidR="007F21E5">
          <w:t xml:space="preserve">ecological responses to </w:t>
        </w:r>
      </w:ins>
      <w:r>
        <w:t>flow</w:t>
      </w:r>
      <w:del w:id="136" w:author="Kouba, Claire" w:date="2025-06-04T13:15:00Z" w16du:dateUtc="2025-06-04T17:15:00Z">
        <w:r w:rsidDel="007F21E5">
          <w:delText>-ecology relationships</w:delText>
        </w:r>
      </w:del>
    </w:p>
    <w:p w14:paraId="0897B5F0" w14:textId="24415771" w:rsidR="00616CF1" w:rsidRDefault="00CA2B34" w:rsidP="002A3114">
      <w:pPr>
        <w:pStyle w:val="BodyText"/>
        <w:rPr>
          <w:ins w:id="137" w:author="Kouba, Claire" w:date="2025-06-03T14:25:00Z" w16du:dateUtc="2025-06-03T18:25:00Z"/>
        </w:rPr>
      </w:pPr>
      <w:ins w:id="138" w:author="Kouba, Claire" w:date="2025-06-03T15:53:00Z" w16du:dateUtc="2025-06-03T19:53:00Z">
        <w:r>
          <w:t>I</w:t>
        </w:r>
      </w:ins>
      <w:ins w:id="139" w:author="Kouba, Claire" w:date="2025-06-03T11:29:00Z" w16du:dateUtc="2025-06-03T15:29:00Z">
        <w:r w:rsidR="002A3114">
          <w:t xml:space="preserve">s predicting </w:t>
        </w:r>
      </w:ins>
      <w:ins w:id="140" w:author="Kouba, Claire" w:date="2025-06-03T14:28:00Z" w16du:dateUtc="2025-06-03T18:28:00Z">
        <w:r w:rsidR="00616CF1">
          <w:t>fish recruitment</w:t>
        </w:r>
      </w:ins>
      <w:ins w:id="141" w:author="Kouba, Claire" w:date="2025-06-03T15:54:00Z" w16du:dateUtc="2025-06-03T19:54:00Z">
        <w:r w:rsidR="00CB243D">
          <w:t xml:space="preserve"> (</w:t>
        </w:r>
      </w:ins>
      <w:ins w:id="142" w:author="Kouba, Claire" w:date="2025-06-03T14:28:00Z" w16du:dateUtc="2025-06-03T18:28:00Z">
        <w:r w:rsidR="00616CF1">
          <w:t>or</w:t>
        </w:r>
      </w:ins>
      <w:ins w:id="143" w:author="Kouba, Claire" w:date="2025-06-03T14:56:00Z" w16du:dateUtc="2025-06-03T18:56:00Z">
        <w:r w:rsidR="00EF47FC">
          <w:t xml:space="preserve"> any</w:t>
        </w:r>
      </w:ins>
      <w:ins w:id="144" w:author="Kouba, Claire" w:date="2025-06-03T14:28:00Z" w16du:dateUtc="2025-06-03T18:28:00Z">
        <w:r w:rsidR="00616CF1">
          <w:t xml:space="preserve"> </w:t>
        </w:r>
      </w:ins>
      <w:ins w:id="145" w:author="Kouba, Claire" w:date="2025-06-03T11:29:00Z" w16du:dateUtc="2025-06-03T15:29:00Z">
        <w:r w:rsidR="002A3114">
          <w:t>ecolog</w:t>
        </w:r>
      </w:ins>
      <w:ins w:id="146" w:author="Kouba, Claire" w:date="2025-06-03T14:29:00Z" w16du:dateUtc="2025-06-03T18:29:00Z">
        <w:r w:rsidR="00616CF1">
          <w:t>ical response</w:t>
        </w:r>
      </w:ins>
      <w:ins w:id="147" w:author="Kouba, Claire" w:date="2025-06-03T15:54:00Z" w16du:dateUtc="2025-06-03T19:54:00Z">
        <w:r w:rsidR="00CB243D">
          <w:t>)</w:t>
        </w:r>
      </w:ins>
      <w:ins w:id="148" w:author="Kouba, Claire" w:date="2025-06-03T14:29:00Z" w16du:dateUtc="2025-06-03T18:29:00Z">
        <w:r w:rsidR="00616CF1">
          <w:t xml:space="preserve"> using</w:t>
        </w:r>
      </w:ins>
      <w:ins w:id="149" w:author="Kouba, Claire" w:date="2025-06-03T11:29:00Z" w16du:dateUtc="2025-06-03T15:29:00Z">
        <w:r w:rsidR="002A3114">
          <w:t xml:space="preserve"> flow alone a </w:t>
        </w:r>
      </w:ins>
      <w:ins w:id="150" w:author="Kouba, Claire" w:date="2025-06-03T15:36:00Z" w16du:dateUtc="2025-06-03T19:36:00Z">
        <w:r w:rsidR="00FC3A3B">
          <w:t>worthwhile</w:t>
        </w:r>
      </w:ins>
      <w:ins w:id="151" w:author="Kouba, Claire" w:date="2025-06-03T11:29:00Z" w16du:dateUtc="2025-06-03T15:29:00Z">
        <w:r w:rsidR="002A3114">
          <w:t xml:space="preserve"> exercise</w:t>
        </w:r>
      </w:ins>
      <w:ins w:id="152" w:author="Kouba, Claire" w:date="2025-06-03T15:53:00Z" w16du:dateUtc="2025-06-03T19:53:00Z">
        <w:r>
          <w:t xml:space="preserve">, given the many interacting </w:t>
        </w:r>
      </w:ins>
      <w:ins w:id="153" w:author="Kouba, Claire" w:date="2025-06-03T15:57:00Z" w16du:dateUtc="2025-06-03T19:57:00Z">
        <w:r w:rsidR="00CB243D">
          <w:t xml:space="preserve">non-hydrologic </w:t>
        </w:r>
      </w:ins>
      <w:ins w:id="154" w:author="Kouba, Claire" w:date="2025-06-03T15:53:00Z" w16du:dateUtc="2025-06-03T19:53:00Z">
        <w:r>
          <w:t xml:space="preserve">factors </w:t>
        </w:r>
      </w:ins>
      <w:ins w:id="155" w:author="Kouba, Claire" w:date="2025-06-03T15:57:00Z" w16du:dateUtc="2025-06-03T19:57:00Z">
        <w:r w:rsidR="00CB243D">
          <w:t>(</w:t>
        </w:r>
      </w:ins>
      <w:ins w:id="156" w:author="Kouba, Claire" w:date="2025-06-04T10:41:00Z" w16du:dateUtc="2025-06-04T14:41:00Z">
        <w:r w:rsidR="00ED53AE">
          <w:t xml:space="preserve">channel hydraulics, </w:t>
        </w:r>
      </w:ins>
      <w:ins w:id="157" w:author="Kouba, Claire" w:date="2025-06-03T15:57:00Z" w16du:dateUtc="2025-06-03T19:57:00Z">
        <w:r w:rsidR="00CB243D">
          <w:t xml:space="preserve">water quality, food resources, internal population dynamics) </w:t>
        </w:r>
      </w:ins>
      <w:ins w:id="158" w:author="Kouba, Claire" w:date="2025-06-03T15:53:00Z" w16du:dateUtc="2025-06-03T19:53:00Z">
        <w:r>
          <w:t xml:space="preserve">influencing a </w:t>
        </w:r>
      </w:ins>
      <w:ins w:id="159" w:author="Kouba, Claire" w:date="2025-06-04T13:11:00Z" w16du:dateUtc="2025-06-04T17:11:00Z">
        <w:r w:rsidR="008460CF">
          <w:t>fishery **(CITE)**</w:t>
        </w:r>
      </w:ins>
      <w:ins w:id="160" w:author="Kouba, Claire" w:date="2025-06-03T11:29:00Z" w16du:dateUtc="2025-06-03T15:29:00Z">
        <w:r w:rsidR="002A3114">
          <w:t>?</w:t>
        </w:r>
      </w:ins>
    </w:p>
    <w:p w14:paraId="0391C0CD" w14:textId="453602C7" w:rsidR="00EF47FC" w:rsidRDefault="00616CF1" w:rsidP="002A3114">
      <w:pPr>
        <w:pStyle w:val="BodyText"/>
        <w:rPr>
          <w:ins w:id="161" w:author="Kouba, Claire" w:date="2025-06-03T14:59:00Z" w16du:dateUtc="2025-06-03T18:59:00Z"/>
        </w:rPr>
      </w:pPr>
      <w:ins w:id="162" w:author="Kouba, Claire" w:date="2025-06-03T14:29:00Z" w16du:dateUtc="2025-06-03T18:29:00Z">
        <w:r>
          <w:t xml:space="preserve">For some applications, </w:t>
        </w:r>
      </w:ins>
      <w:ins w:id="163" w:author="Kouba, Claire" w:date="2025-06-03T14:57:00Z" w16du:dateUtc="2025-06-03T18:57:00Z">
        <w:r w:rsidR="00EF47FC">
          <w:t>it is not</w:t>
        </w:r>
      </w:ins>
      <w:ins w:id="164" w:author="Kouba, Claire" w:date="2025-06-03T14:29:00Z" w16du:dateUtc="2025-06-03T18:29:00Z">
        <w:r>
          <w:t>. F</w:t>
        </w:r>
      </w:ins>
      <w:ins w:id="165" w:author="Kouba, Claire" w:date="2025-06-03T14:24:00Z" w16du:dateUtc="2025-06-03T18:24:00Z">
        <w:r w:rsidR="00024B2B">
          <w:t>low observations alone cannot represent s</w:t>
        </w:r>
      </w:ins>
      <w:ins w:id="166" w:author="Kouba, Claire" w:date="2025-06-03T14:17:00Z" w16du:dateUtc="2025-06-03T18:17:00Z">
        <w:r w:rsidR="00240D20">
          <w:t>ite-specific hydraulics</w:t>
        </w:r>
      </w:ins>
      <w:ins w:id="167" w:author="Kouba, Claire" w:date="2025-06-03T14:24:00Z" w16du:dateUtc="2025-06-03T18:24:00Z">
        <w:r w:rsidR="00024B2B">
          <w:t xml:space="preserve">, which </w:t>
        </w:r>
      </w:ins>
      <w:ins w:id="168" w:author="Kouba, Claire" w:date="2025-06-03T14:27:00Z" w16du:dateUtc="2025-06-03T18:27:00Z">
        <w:r>
          <w:t>dictate the physical conditions for aquatic life; i</w:t>
        </w:r>
      </w:ins>
      <w:ins w:id="169" w:author="Kouba, Claire" w:date="2025-06-03T14:25:00Z" w16du:dateUtc="2025-06-03T18:25:00Z">
        <w:r w:rsidR="00024B2B">
          <w:t xml:space="preserve">ndeed, </w:t>
        </w:r>
      </w:ins>
      <w:ins w:id="170" w:author="Kouba, Claire" w:date="2025-06-03T14:17:00Z" w16du:dateUtc="2025-06-03T18:17:00Z">
        <w:r w:rsidR="00240D20">
          <w:t>in different geomo</w:t>
        </w:r>
      </w:ins>
      <w:ins w:id="171" w:author="Kouba, Claire" w:date="2025-06-03T14:18:00Z" w16du:dateUtc="2025-06-03T18:18:00Z">
        <w:r w:rsidR="00240D20">
          <w:t>rphology, the same flow can produce very different hydraulic environments</w:t>
        </w:r>
      </w:ins>
      <w:ins w:id="172" w:author="Kouba, Claire" w:date="2025-06-03T11:29:00Z" w16du:dateUtc="2025-06-03T15:29:00Z">
        <w:r w:rsidR="002A3114">
          <w:t xml:space="preserve"> </w:t>
        </w:r>
      </w:ins>
      <w:ins w:id="173" w:author="Kouba, Claire" w:date="2025-06-03T11:30:00Z" w16du:dateUtc="2025-06-03T15:30:00Z">
        <w:r w:rsidR="002A3114">
          <w:t>(Turner and Stewardson 2014)</w:t>
        </w:r>
      </w:ins>
      <w:ins w:id="174" w:author="Kouba, Claire" w:date="2025-06-03T14:19:00Z" w16du:dateUtc="2025-06-03T18:19:00Z">
        <w:r w:rsidR="00240D20">
          <w:t xml:space="preserve">. </w:t>
        </w:r>
      </w:ins>
      <w:ins w:id="175" w:author="Kouba, Claire" w:date="2025-06-03T14:29:00Z" w16du:dateUtc="2025-06-03T18:29:00Z">
        <w:r>
          <w:t xml:space="preserve">Flow observations also fail to capture </w:t>
        </w:r>
      </w:ins>
      <w:ins w:id="176" w:author="Kouba, Claire" w:date="2025-06-03T14:30:00Z" w16du:dateUtc="2025-06-03T18:30:00Z">
        <w:r>
          <w:t xml:space="preserve">other critical ecological drivers such as </w:t>
        </w:r>
      </w:ins>
      <w:ins w:id="177" w:author="Kouba, Claire" w:date="2025-06-03T14:29:00Z" w16du:dateUtc="2025-06-03T18:29:00Z">
        <w:r>
          <w:t>water quality</w:t>
        </w:r>
      </w:ins>
      <w:ins w:id="178" w:author="Kouba, Claire" w:date="2025-06-03T14:30:00Z" w16du:dateUtc="2025-06-03T18:30:00Z">
        <w:r>
          <w:t>, habitat quality, or food resources.</w:t>
        </w:r>
      </w:ins>
      <w:ins w:id="179" w:author="Kouba, Claire" w:date="2025-06-03T15:50:00Z" w16du:dateUtc="2025-06-03T19:50:00Z">
        <w:r w:rsidR="00D91AEA">
          <w:t xml:space="preserve"> </w:t>
        </w:r>
      </w:ins>
      <w:proofErr w:type="gramStart"/>
      <w:ins w:id="180" w:author="Kouba, Claire" w:date="2025-06-03T15:51:00Z" w16du:dateUtc="2025-06-03T19:51:00Z">
        <w:r w:rsidR="00D91AEA">
          <w:t>Thus</w:t>
        </w:r>
        <w:proofErr w:type="gramEnd"/>
        <w:r w:rsidR="00D91AEA">
          <w:t xml:space="preserve"> it is </w:t>
        </w:r>
      </w:ins>
      <w:ins w:id="181" w:author="Kouba, Claire" w:date="2025-06-03T16:00:00Z" w16du:dateUtc="2025-06-03T20:00:00Z">
        <w:r w:rsidR="000C79F4">
          <w:t>often fruitless</w:t>
        </w:r>
      </w:ins>
      <w:ins w:id="182" w:author="Kouba, Claire" w:date="2025-06-03T15:51:00Z" w16du:dateUtc="2025-06-03T19:51:00Z">
        <w:r w:rsidR="00D91AEA">
          <w:t xml:space="preserve"> to a</w:t>
        </w:r>
      </w:ins>
      <w:ins w:id="183" w:author="Kouba, Claire" w:date="2025-06-03T15:50:00Z" w16du:dateUtc="2025-06-03T19:50:00Z">
        <w:r w:rsidR="00D91AEA">
          <w:t>ttempt to predict numerical fish recruitment based solely on hydrologic data</w:t>
        </w:r>
      </w:ins>
      <w:ins w:id="184" w:author="Kouba, Claire" w:date="2025-06-03T15:51:00Z" w16du:dateUtc="2025-06-03T19:51:00Z">
        <w:r w:rsidR="00D91AEA">
          <w:t>; m</w:t>
        </w:r>
      </w:ins>
      <w:ins w:id="185" w:author="Kouba, Claire" w:date="2025-06-03T14:31:00Z" w16du:dateUtc="2025-06-03T18:31:00Z">
        <w:r>
          <w:t>ore complex approaches</w:t>
        </w:r>
      </w:ins>
      <w:ins w:id="186" w:author="Kouba, Claire" w:date="2025-06-03T14:19:00Z" w16du:dateUtc="2025-06-03T18:19:00Z">
        <w:r w:rsidR="00240D20">
          <w:t xml:space="preserve"> </w:t>
        </w:r>
      </w:ins>
      <w:ins w:id="187" w:author="Kouba, Claire" w:date="2025-06-03T14:31:00Z" w16du:dateUtc="2025-06-03T18:31:00Z">
        <w:r>
          <w:t>such as</w:t>
        </w:r>
      </w:ins>
      <w:ins w:id="188" w:author="Kouba, Claire" w:date="2025-06-03T14:19:00Z" w16du:dateUtc="2025-06-03T18:19:00Z">
        <w:r w:rsidR="00240D20">
          <w:t xml:space="preserve"> </w:t>
        </w:r>
      </w:ins>
      <w:ins w:id="189" w:author="Kouba, Claire" w:date="2025-06-03T14:38:00Z" w16du:dateUtc="2025-06-03T18:38:00Z">
        <w:r w:rsidR="00593D83">
          <w:t>combining</w:t>
        </w:r>
      </w:ins>
      <w:ins w:id="190" w:author="Kouba, Claire" w:date="2025-06-03T14:31:00Z" w16du:dateUtc="2025-06-03T18:31:00Z">
        <w:r>
          <w:t xml:space="preserve"> </w:t>
        </w:r>
      </w:ins>
      <w:ins w:id="191" w:author="Kouba, Claire" w:date="2025-06-03T14:19:00Z" w16du:dateUtc="2025-06-03T18:19:00Z">
        <w:r w:rsidR="00240D20">
          <w:t xml:space="preserve">hydraulics </w:t>
        </w:r>
      </w:ins>
      <w:ins w:id="192" w:author="Kouba, Claire" w:date="2025-06-03T14:38:00Z" w16du:dateUtc="2025-06-03T18:38:00Z">
        <w:r w:rsidR="00593D83">
          <w:t>with</w:t>
        </w:r>
      </w:ins>
      <w:ins w:id="193" w:author="Kouba, Claire" w:date="2025-06-03T14:19:00Z" w16du:dateUtc="2025-06-03T18:19:00Z">
        <w:r w:rsidR="00240D20">
          <w:t xml:space="preserve"> bioenergetic models [@Bellido-</w:t>
        </w:r>
        <w:r w:rsidR="00240D20" w:rsidRPr="00907045">
          <w:t xml:space="preserve"> LeivaEtAlModeling2021</w:t>
        </w:r>
        <w:r w:rsidR="00240D20">
          <w:t>]</w:t>
        </w:r>
      </w:ins>
      <w:ins w:id="194" w:author="Kouba, Claire" w:date="2025-06-03T14:34:00Z" w16du:dateUtc="2025-06-03T18:34:00Z">
        <w:r>
          <w:t xml:space="preserve">, fish population </w:t>
        </w:r>
      </w:ins>
      <w:ins w:id="195" w:author="Kouba, Claire" w:date="2025-06-03T14:35:00Z" w16du:dateUtc="2025-06-03T18:35:00Z">
        <w:r>
          <w:t xml:space="preserve">and mortality </w:t>
        </w:r>
      </w:ins>
      <w:ins w:id="196" w:author="Kouba, Claire" w:date="2025-06-03T14:34:00Z" w16du:dateUtc="2025-06-03T18:34:00Z">
        <w:r>
          <w:t>[@</w:t>
        </w:r>
        <w:r w:rsidRPr="000E4516">
          <w:t>JagerRoseDesigning2003</w:t>
        </w:r>
        <w:r>
          <w:t xml:space="preserve">] </w:t>
        </w:r>
      </w:ins>
      <w:ins w:id="197" w:author="Kouba, Claire" w:date="2025-06-03T14:19:00Z" w16du:dateUtc="2025-06-03T18:19:00Z">
        <w:r w:rsidR="00240D20">
          <w:t>or</w:t>
        </w:r>
      </w:ins>
      <w:ins w:id="198" w:author="Kouba, Claire" w:date="2025-06-03T14:20:00Z" w16du:dateUtc="2025-06-03T18:20:00Z">
        <w:r w:rsidR="00240D20">
          <w:t xml:space="preserve"> </w:t>
        </w:r>
      </w:ins>
      <w:ins w:id="199" w:author="Kouba, Claire" w:date="2025-06-03T14:32:00Z" w16du:dateUtc="2025-06-03T18:32:00Z">
        <w:r>
          <w:t>considering</w:t>
        </w:r>
      </w:ins>
      <w:ins w:id="200" w:author="Kouba, Claire" w:date="2025-06-03T14:20:00Z" w16du:dateUtc="2025-06-03T18:20:00Z">
        <w:r w:rsidR="00240D20">
          <w:t xml:space="preserve"> </w:t>
        </w:r>
      </w:ins>
      <w:ins w:id="201" w:author="Kouba, Claire" w:date="2025-06-03T14:38:00Z" w16du:dateUtc="2025-06-03T18:38:00Z">
        <w:r w:rsidR="00593D83">
          <w:t xml:space="preserve">flow </w:t>
        </w:r>
      </w:ins>
      <w:ins w:id="202" w:author="Kouba, Claire" w:date="2025-06-03T14:20:00Z" w16du:dateUtc="2025-06-03T18:20:00Z">
        <w:r w:rsidR="00240D20">
          <w:t xml:space="preserve">and </w:t>
        </w:r>
      </w:ins>
      <w:ins w:id="203" w:author="Kouba, Claire" w:date="2025-06-03T14:31:00Z" w16du:dateUtc="2025-06-03T18:31:00Z">
        <w:r>
          <w:t>water temperature</w:t>
        </w:r>
      </w:ins>
      <w:ins w:id="204" w:author="Kouba, Claire" w:date="2025-06-03T14:32:00Z" w16du:dateUtc="2025-06-03T18:32:00Z">
        <w:r>
          <w:t xml:space="preserve"> [@</w:t>
        </w:r>
        <w:r w:rsidRPr="00321D80">
          <w:t>NislowArmstrongLifehistorybased2012</w:t>
        </w:r>
        <w:r>
          <w:t>] may produce better</w:t>
        </w:r>
      </w:ins>
      <w:ins w:id="205" w:author="Kouba, Claire" w:date="2025-06-04T13:13:00Z" w16du:dateUtc="2025-06-04T17:13:00Z">
        <w:r w:rsidR="007F21E5">
          <w:t xml:space="preserve"> recruitment</w:t>
        </w:r>
      </w:ins>
      <w:ins w:id="206" w:author="Kouba, Claire" w:date="2025-06-03T14:32:00Z" w16du:dateUtc="2025-06-03T18:32:00Z">
        <w:r>
          <w:t xml:space="preserve"> forecasts.</w:t>
        </w:r>
      </w:ins>
    </w:p>
    <w:p w14:paraId="3257FF24" w14:textId="08694219" w:rsidR="00CB243D" w:rsidRDefault="00817158" w:rsidP="00D91AEA">
      <w:pPr>
        <w:pStyle w:val="BodyText"/>
        <w:rPr>
          <w:ins w:id="207" w:author="Kouba, Claire" w:date="2025-06-03T15:55:00Z" w16du:dateUtc="2025-06-03T19:55:00Z"/>
        </w:rPr>
      </w:pPr>
      <w:ins w:id="208" w:author="Kouba, Claire" w:date="2025-06-03T15:10:00Z" w16du:dateUtc="2025-06-03T19:10:00Z">
        <w:r>
          <w:t>Nevertheless</w:t>
        </w:r>
      </w:ins>
      <w:ins w:id="209" w:author="Kouba, Claire" w:date="2025-06-03T16:01:00Z" w16du:dateUtc="2025-06-03T20:01:00Z">
        <w:r w:rsidR="000C79F4">
          <w:t>,</w:t>
        </w:r>
      </w:ins>
      <w:ins w:id="210" w:author="Kouba, Claire" w:date="2025-06-03T15:10:00Z" w16du:dateUtc="2025-06-03T19:10:00Z">
        <w:r>
          <w:t xml:space="preserve"> i</w:t>
        </w:r>
      </w:ins>
      <w:ins w:id="211" w:author="Kouba, Claire" w:date="2025-06-03T14:24:00Z" w16du:dateUtc="2025-06-03T18:24:00Z">
        <w:r w:rsidR="00024B2B">
          <w:t xml:space="preserve">n the absence of </w:t>
        </w:r>
      </w:ins>
      <w:ins w:id="212" w:author="Kouba, Claire" w:date="2025-06-03T15:54:00Z" w16du:dateUtc="2025-06-03T19:54:00Z">
        <w:r w:rsidR="00CB243D">
          <w:t xml:space="preserve">data such as </w:t>
        </w:r>
      </w:ins>
      <w:ins w:id="213" w:author="Kouba, Claire" w:date="2025-06-03T14:24:00Z" w16du:dateUtc="2025-06-03T18:24:00Z">
        <w:r w:rsidR="00024B2B">
          <w:t xml:space="preserve">site-specific flow-hydraulic relationships and </w:t>
        </w:r>
      </w:ins>
      <w:ins w:id="214" w:author="Kouba, Claire" w:date="2025-06-03T15:55:00Z" w16du:dateUtc="2025-06-03T19:55:00Z">
        <w:r w:rsidR="00CB243D">
          <w:t>dynamic</w:t>
        </w:r>
      </w:ins>
      <w:ins w:id="215" w:author="Kouba, Claire" w:date="2025-06-03T14:24:00Z" w16du:dateUtc="2025-06-03T18:24:00Z">
        <w:r w:rsidR="00024B2B">
          <w:t xml:space="preserve"> population models, hydrologic</w:t>
        </w:r>
      </w:ins>
      <w:ins w:id="216" w:author="Kouba, Claire" w:date="2025-06-03T14:36:00Z" w16du:dateUtc="2025-06-03T18:36:00Z">
        <w:r w:rsidR="00593D83">
          <w:t>-only</w:t>
        </w:r>
      </w:ins>
      <w:ins w:id="217" w:author="Kouba, Claire" w:date="2025-06-03T14:24:00Z" w16du:dateUtc="2025-06-03T18:24:00Z">
        <w:r w:rsidR="00024B2B">
          <w:t xml:space="preserve"> approaches to may be suitable for </w:t>
        </w:r>
      </w:ins>
      <w:ins w:id="218" w:author="Kouba, Claire" w:date="2025-06-03T14:33:00Z" w16du:dateUtc="2025-06-03T18:33:00Z">
        <w:r w:rsidR="00616CF1">
          <w:t>some types of natural resource planning</w:t>
        </w:r>
      </w:ins>
      <w:ins w:id="219" w:author="Kouba, Claire" w:date="2025-06-04T13:14:00Z" w16du:dateUtc="2025-06-04T17:14:00Z">
        <w:r w:rsidR="007F21E5">
          <w:t xml:space="preserve"> (</w:t>
        </w:r>
      </w:ins>
      <w:ins w:id="220" w:author="Kouba, Claire" w:date="2025-06-04T13:12:00Z" w16du:dateUtc="2025-06-04T17:12:00Z">
        <w:r w:rsidR="007F21E5">
          <w:rPr>
            <w:highlight w:val="yellow"/>
          </w:rPr>
          <w:t>assuming the</w:t>
        </w:r>
        <w:r w:rsidR="007F21E5" w:rsidRPr="00463B94">
          <w:rPr>
            <w:highlight w:val="yellow"/>
          </w:rPr>
          <w:t xml:space="preserve"> objective</w:t>
        </w:r>
        <w:r w:rsidR="007F21E5">
          <w:rPr>
            <w:highlight w:val="yellow"/>
          </w:rPr>
          <w:t xml:space="preserve"> is</w:t>
        </w:r>
        <w:r w:rsidR="007F21E5" w:rsidRPr="00463B94">
          <w:rPr>
            <w:highlight w:val="yellow"/>
          </w:rPr>
          <w:t xml:space="preserve"> </w:t>
        </w:r>
      </w:ins>
      <w:ins w:id="221" w:author="Kouba, Claire" w:date="2025-06-04T13:14:00Z" w16du:dateUtc="2025-06-04T17:14:00Z">
        <w:r w:rsidR="007F21E5">
          <w:rPr>
            <w:highlight w:val="yellow"/>
          </w:rPr>
          <w:t>more abstract</w:t>
        </w:r>
      </w:ins>
      <w:ins w:id="222" w:author="Kouba, Claire" w:date="2025-06-04T13:12:00Z" w16du:dateUtc="2025-06-04T17:12:00Z">
        <w:r w:rsidR="007F21E5" w:rsidRPr="00463B94">
          <w:rPr>
            <w:highlight w:val="yellow"/>
          </w:rPr>
          <w:t xml:space="preserve"> than predicting numerical fish recruitment</w:t>
        </w:r>
      </w:ins>
      <w:ins w:id="223" w:author="Kouba, Claire" w:date="2025-06-04T13:14:00Z" w16du:dateUtc="2025-06-04T17:14:00Z">
        <w:r w:rsidR="007F21E5">
          <w:t>)</w:t>
        </w:r>
      </w:ins>
      <w:ins w:id="224" w:author="Kouba, Claire" w:date="2025-06-03T14:35:00Z" w16du:dateUtc="2025-06-03T18:35:00Z">
        <w:r w:rsidR="00616CF1">
          <w:t xml:space="preserve"> </w:t>
        </w:r>
      </w:ins>
      <w:ins w:id="225" w:author="Kouba, Claire" w:date="2025-06-03T14:24:00Z" w16du:dateUtc="2025-06-03T18:24:00Z">
        <w:r w:rsidR="00024B2B">
          <w:t>[@</w:t>
        </w:r>
        <w:r w:rsidR="00024B2B" w:rsidRPr="00321D80">
          <w:t>NislowArmstrongLifehistorybased2012</w:t>
        </w:r>
        <w:r w:rsidR="00024B2B">
          <w:t>; @TurnerStewardsonHydrologic2014]</w:t>
        </w:r>
      </w:ins>
      <w:ins w:id="226" w:author="Kouba, Claire" w:date="2025-06-03T14:35:00Z" w16du:dateUtc="2025-06-03T18:35:00Z">
        <w:r w:rsidR="00616CF1">
          <w:t xml:space="preserve">, and </w:t>
        </w:r>
      </w:ins>
      <w:ins w:id="227" w:author="Kouba, Claire" w:date="2025-06-03T15:32:00Z" w16du:dateUtc="2025-06-03T19:32:00Z">
        <w:r w:rsidR="00AA702A">
          <w:t xml:space="preserve">could </w:t>
        </w:r>
      </w:ins>
      <w:ins w:id="228" w:author="Kouba, Claire" w:date="2025-06-04T13:12:00Z" w16du:dateUtc="2025-06-04T17:12:00Z">
        <w:r w:rsidR="007F21E5">
          <w:t xml:space="preserve">be valuable in that such studies are </w:t>
        </w:r>
      </w:ins>
      <w:ins w:id="229" w:author="Kouba, Claire" w:date="2025-06-04T13:13:00Z" w16du:dateUtc="2025-06-04T17:13:00Z">
        <w:r w:rsidR="007F21E5">
          <w:t xml:space="preserve">based on relatively cheap and abundant hydrologic data, and could </w:t>
        </w:r>
      </w:ins>
      <w:ins w:id="230" w:author="Kouba, Claire" w:date="2025-06-03T15:32:00Z" w16du:dateUtc="2025-06-03T19:32:00Z">
        <w:r w:rsidR="00AA702A">
          <w:t>enhance efforts to balance environmental and resource</w:t>
        </w:r>
      </w:ins>
      <w:ins w:id="231" w:author="Kouba, Claire" w:date="2025-06-03T15:33:00Z" w16du:dateUtc="2025-06-03T19:33:00Z">
        <w:r w:rsidR="00AA702A">
          <w:t>-extraction objectives [@</w:t>
        </w:r>
        <w:r w:rsidR="00AA702A" w:rsidRPr="007344A2">
          <w:t>JagerSmithSustainable2008</w:t>
        </w:r>
        <w:r w:rsidR="00AA702A">
          <w:t>]</w:t>
        </w:r>
      </w:ins>
      <w:ins w:id="232" w:author="Kouba, Claire" w:date="2025-06-03T14:24:00Z" w16du:dateUtc="2025-06-03T18:24:00Z">
        <w:r w:rsidR="00024B2B">
          <w:t>.</w:t>
        </w:r>
      </w:ins>
      <w:ins w:id="233" w:author="Kouba, Claire" w:date="2025-06-03T15:48:00Z" w16du:dateUtc="2025-06-03T19:48:00Z">
        <w:r w:rsidR="00D91AEA">
          <w:t xml:space="preserve"> "Top-down" approaches [@Tharme2003] aim to support the flow needs of the entire ecosystem, often based on alteration of calculated hydrologic metrics from a pre-development flow regime [e.g., @Poff2010; @Arthington2012; @Yarnell2020], while "bottom-up" approaches </w:t>
        </w:r>
        <w:r w:rsidR="00D91AEA">
          <w:lastRenderedPageBreak/>
          <w:t xml:space="preserve">aim to identify the individual flow features most critical to supporting a given objective [@Tharme2003]. </w:t>
        </w:r>
      </w:ins>
    </w:p>
    <w:p w14:paraId="56AF7F61" w14:textId="5D2367F5" w:rsidR="00024B2B" w:rsidRDefault="00D91AEA" w:rsidP="00D91AEA">
      <w:pPr>
        <w:pStyle w:val="BodyText"/>
        <w:rPr>
          <w:ins w:id="234" w:author="Kouba, Claire" w:date="2025-06-03T14:24:00Z" w16du:dateUtc="2025-06-03T18:24:00Z"/>
        </w:rPr>
      </w:pPr>
      <w:ins w:id="235" w:author="Kouba, Claire" w:date="2025-06-03T15:48:00Z" w16du:dateUtc="2025-06-03T19:48:00Z">
        <w:r>
          <w:t>“</w:t>
        </w:r>
        <w:proofErr w:type="gramStart"/>
        <w:r>
          <w:t>umbrella</w:t>
        </w:r>
        <w:proofErr w:type="gramEnd"/>
        <w:r>
          <w:t xml:space="preserve"> species” could use one species as a proxy for the ecosystem.</w:t>
        </w:r>
      </w:ins>
    </w:p>
    <w:p w14:paraId="59FC79ED" w14:textId="2CBDEBE4" w:rsidR="00593D83" w:rsidRDefault="00593D83" w:rsidP="00616CF1">
      <w:pPr>
        <w:pStyle w:val="BodyText"/>
        <w:rPr>
          <w:ins w:id="236" w:author="Kouba, Claire" w:date="2025-06-03T14:41:00Z" w16du:dateUtc="2025-06-03T18:41:00Z"/>
        </w:rPr>
      </w:pPr>
    </w:p>
    <w:p w14:paraId="28DCC304" w14:textId="28CF5DAF" w:rsidR="002A3114" w:rsidRPr="002A3114" w:rsidDel="00DD5F26" w:rsidRDefault="002A3114">
      <w:pPr>
        <w:pStyle w:val="BodyText"/>
        <w:rPr>
          <w:del w:id="237" w:author="Kouba, Claire" w:date="2025-06-03T11:34:00Z" w16du:dateUtc="2025-06-03T15:34:00Z"/>
        </w:rPr>
        <w:pPrChange w:id="238" w:author="Kouba, Claire" w:date="2025-06-03T11:29:00Z" w16du:dateUtc="2025-06-03T15:29:00Z">
          <w:pPr>
            <w:pStyle w:val="Heading2"/>
          </w:pPr>
        </w:pPrChange>
      </w:pPr>
    </w:p>
    <w:p w14:paraId="59388FE2" w14:textId="3A05A031" w:rsidR="000334BB" w:rsidRPr="001C0B4B" w:rsidRDefault="00000000">
      <w:pPr>
        <w:pStyle w:val="BodyText"/>
        <w:pPrChange w:id="239" w:author="Kouba, Claire" w:date="2025-05-12T11:44:00Z" w16du:dateUtc="2025-05-12T15:44:00Z">
          <w:pPr>
            <w:pStyle w:val="FirstParagraph"/>
          </w:pPr>
        </w:pPrChange>
      </w:pPr>
      <w:del w:id="240" w:author="Kouba, Claire" w:date="2025-06-03T15:37:00Z" w16du:dateUtc="2025-06-03T19:37:00Z">
        <w:r w:rsidDel="00FC3A3B">
          <w:delText xml:space="preserve">(Tharme 2003) </w:delText>
        </w:r>
      </w:del>
      <w:del w:id="241" w:author="Kouba, Claire" w:date="2025-06-03T11:32:00Z" w16du:dateUtc="2025-06-03T15:32:00Z">
        <w:r w:rsidDel="00936E9B">
          <w:delText xml:space="preserve">(Horne et al. 2016) </w:delText>
        </w:r>
      </w:del>
      <w:del w:id="242" w:author="Kouba, Claire" w:date="2025-06-03T11:33:00Z" w16du:dateUtc="2025-06-03T15:33:00Z">
        <w:r w:rsidDel="00936E9B">
          <w:delText>(Jager 2014) (Jager and Rose 2003)</w:delText>
        </w:r>
      </w:del>
      <w:del w:id="243" w:author="Kouba, Claire" w:date="2025-05-12T11:47:00Z" w16du:dateUtc="2025-05-12T15:47:00Z">
        <w:r w:rsidDel="001C0B4B">
          <w:delText xml:space="preserve"> (Tharme 2003)</w:delText>
        </w:r>
      </w:del>
      <w:del w:id="244" w:author="Kouba, Claire" w:date="2025-06-03T11:33:00Z" w16du:dateUtc="2025-06-03T15:33:00Z">
        <w:r w:rsidDel="00936E9B">
          <w:delText xml:space="preserve"> (Turner and Stewardson 2014)</w:delText>
        </w:r>
      </w:del>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61A0AA92" w:rsidR="008D7EAC" w:rsidRDefault="00000000">
      <w:pPr>
        <w:pStyle w:val="BodyText"/>
      </w:pPr>
      <w:r>
        <w:t>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w:t>
      </w:r>
      <w:ins w:id="245" w:author="Kouba, Claire" w:date="2025-06-03T16:02:00Z" w16du:dateUtc="2025-06-03T20:02:00Z">
        <w:r w:rsidR="00D72387">
          <w:t xml:space="preserve"> (insert</w:t>
        </w:r>
        <w:r w:rsidR="00997DD6">
          <w:t xml:space="preserve"> IHA and</w:t>
        </w:r>
        <w:r w:rsidR="00D72387">
          <w:t xml:space="preserve"> ELOHA)</w:t>
        </w:r>
      </w:ins>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4B511370" w14:textId="58E448C1" w:rsidR="008D7EAC" w:rsidRDefault="00000000">
      <w:pPr>
        <w:pStyle w:val="BodyText"/>
      </w:pPr>
      <w:r>
        <w:t xml:space="preserve">Investigations of flow-ecology relationships can also be grouped by approach (as in </w:t>
      </w:r>
      <w:ins w:id="246" w:author="Kouba, Claire" w:date="2025-06-03T15:45:00Z" w16du:dateUtc="2025-06-03T19:45:00Z">
        <w:r w:rsidR="0083712B">
          <w:t xml:space="preserve">@Tharme2003 and </w:t>
        </w:r>
      </w:ins>
      <w:r>
        <w:t xml:space="preserve">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w:t>
      </w:r>
      <w:r>
        <w:lastRenderedPageBreak/>
        <w:t>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6D04FF14" w:rsidR="008D7EAC" w:rsidRDefault="00000000">
      <w:pPr>
        <w:pStyle w:val="BodyText"/>
        <w:rPr>
          <w:ins w:id="247" w:author="Kouba, Claire" w:date="2025-06-03T16:00:00Z" w16du:dateUtc="2025-06-03T20:00:00Z"/>
        </w:rPr>
      </w:pPr>
      <w:r>
        <w:t>The present study is a longitudinal</w:t>
      </w:r>
      <w:ins w:id="248" w:author="Kouba, Claire" w:date="2025-06-03T15:59:00Z" w16du:dateUtc="2025-06-03T19:59:00Z">
        <w:r w:rsidR="00171D6E">
          <w:t xml:space="preserve"> “bottom-up”</w:t>
        </w:r>
      </w:ins>
      <w:r>
        <w:t xml:space="preserve"> analysis, using empirical data and a case study, to</w:t>
      </w:r>
      <w:ins w:id="249" w:author="Kouba, Claire" w:date="2025-06-03T15:58:00Z" w16du:dateUtc="2025-06-03T19:58:00Z">
        <w:r w:rsidR="00E23565">
          <w:t xml:space="preserve"> identify flows </w:t>
        </w:r>
      </w:ins>
      <w:ins w:id="250" w:author="Kouba, Claire" w:date="2025-06-03T15:59:00Z" w16du:dateUtc="2025-06-03T19:59:00Z">
        <w:r w:rsidR="00E23565">
          <w:t>most critical to support</w:t>
        </w:r>
      </w:ins>
      <w:ins w:id="251" w:author="Kouba, Claire" w:date="2025-06-03T15:58:00Z" w16du:dateUtc="2025-06-03T19:58:00Z">
        <w:r w:rsidR="00E23565">
          <w:t xml:space="preserve"> two specific spec</w:t>
        </w:r>
      </w:ins>
      <w:ins w:id="252" w:author="Kouba, Claire" w:date="2025-06-03T15:59:00Z" w16du:dateUtc="2025-06-03T19:59:00Z">
        <w:r w:rsidR="00E23565">
          <w:t>ies, and thus</w:t>
        </w:r>
      </w:ins>
      <w:r>
        <w:t xml:space="preserve">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25C295CC" w14:textId="2BE82C25" w:rsidR="006A1FEA" w:rsidRDefault="00AC4770">
      <w:pPr>
        <w:pStyle w:val="BodyText"/>
        <w:rPr>
          <w:ins w:id="253" w:author="Kouba, Claire" w:date="2025-06-03T16:00:00Z" w16du:dateUtc="2025-06-03T20:00:00Z"/>
        </w:rPr>
      </w:pPr>
      <w:ins w:id="254" w:author="Kouba, Claire" w:date="2025-06-03T16:03:00Z" w16du:dateUtc="2025-06-03T20:03:00Z">
        <w:r>
          <w:lastRenderedPageBreak/>
          <w:t>(Add questions that persist, that this study will address.)</w:t>
        </w:r>
      </w:ins>
    </w:p>
    <w:p w14:paraId="431A2571" w14:textId="77777777" w:rsidR="006A1FEA" w:rsidRDefault="006A1FEA" w:rsidP="006A1FEA">
      <w:pPr>
        <w:pStyle w:val="BodyText"/>
        <w:rPr>
          <w:ins w:id="255" w:author="Kouba, Claire" w:date="2025-06-03T16:00:00Z" w16du:dateUtc="2025-06-03T20:00:00Z"/>
        </w:rPr>
      </w:pPr>
    </w:p>
    <w:p w14:paraId="5D1B29DB" w14:textId="77777777" w:rsidR="006A1FEA" w:rsidRDefault="006A1FEA" w:rsidP="006A1FEA">
      <w:pPr>
        <w:pStyle w:val="BodyText"/>
        <w:rPr>
          <w:ins w:id="256" w:author="Kouba, Claire" w:date="2025-06-03T16:00:00Z" w16du:dateUtc="2025-06-03T20:00:00Z"/>
        </w:rPr>
      </w:pPr>
    </w:p>
    <w:p w14:paraId="76218D2C" w14:textId="77777777" w:rsidR="006A1FEA" w:rsidRDefault="006A1FEA" w:rsidP="006A1FEA">
      <w:pPr>
        <w:pStyle w:val="BodyText"/>
        <w:rPr>
          <w:ins w:id="257" w:author="Kouba, Claire" w:date="2025-06-03T16:00:00Z" w16du:dateUtc="2025-06-03T20:00:00Z"/>
        </w:rPr>
      </w:pPr>
      <w:ins w:id="258" w:author="Kouba, Claire" w:date="2025-06-03T16:00:00Z" w16du:dateUtc="2025-06-03T20:00:00Z">
        <w:r>
          <w:t xml:space="preserve">The hydraulics of a given river reach – flow velocity and depth, the location and persistence of pools and riffles, the presence of structural features like fallen logs - </w:t>
        </w:r>
      </w:ins>
    </w:p>
    <w:p w14:paraId="0031D04B" w14:textId="77777777" w:rsidR="006A1FEA" w:rsidRDefault="006A1FEA" w:rsidP="006A1FEA">
      <w:pPr>
        <w:pStyle w:val="BodyText"/>
        <w:rPr>
          <w:ins w:id="259" w:author="Kouba, Claire" w:date="2025-06-03T16:00:00Z" w16du:dateUtc="2025-06-03T20:00:00Z"/>
        </w:rPr>
      </w:pPr>
      <w:ins w:id="260" w:author="Kouba, Claire" w:date="2025-06-03T16:00:00Z" w16du:dateUtc="2025-06-03T20:00:00Z">
        <w:r>
          <w:t xml:space="preserve">An empirical formula that could identify important flow metrics and reliably predict fish recruitment would be extremely valuable, because ecological data are expensive and flow data are relatively abundant and cost-effective, and because managers have more direct control over flowrates than over fish populations (CITE). But </w:t>
        </w:r>
        <w:proofErr w:type="spellStart"/>
        <w:r>
          <w:t>i</w:t>
        </w:r>
        <w:proofErr w:type="spellEnd"/>
      </w:ins>
    </w:p>
    <w:p w14:paraId="121071BD" w14:textId="77777777" w:rsidR="006A1FEA" w:rsidRDefault="006A1FEA" w:rsidP="006A1FEA">
      <w:pPr>
        <w:pStyle w:val="FirstParagraph"/>
        <w:rPr>
          <w:ins w:id="261" w:author="Kouba, Claire" w:date="2025-06-03T16:00:00Z" w16du:dateUtc="2025-06-03T20:00:00Z"/>
        </w:rPr>
      </w:pPr>
    </w:p>
    <w:p w14:paraId="1BE824BF" w14:textId="77777777" w:rsidR="006A1FEA" w:rsidRDefault="006A1FEA" w:rsidP="006A1FEA">
      <w:pPr>
        <w:pStyle w:val="BodyText"/>
        <w:rPr>
          <w:ins w:id="262" w:author="Kouba, Claire" w:date="2025-06-03T16:00:00Z" w16du:dateUtc="2025-06-03T20:00:00Z"/>
        </w:rPr>
      </w:pPr>
    </w:p>
    <w:p w14:paraId="33D6875D" w14:textId="77777777" w:rsidR="006A1FEA" w:rsidRDefault="006A1FEA" w:rsidP="006A1FEA">
      <w:pPr>
        <w:pStyle w:val="BodyText"/>
        <w:rPr>
          <w:ins w:id="263" w:author="Kouba, Claire" w:date="2025-06-03T16:00:00Z" w16du:dateUtc="2025-06-03T20:00:00Z"/>
        </w:rPr>
      </w:pPr>
      <w:ins w:id="264" w:author="Kouba, Claire" w:date="2025-06-03T16:00:00Z" w16du:dateUtc="2025-06-03T20:00:00Z">
        <w:r>
          <w:t>Done this before in CA:</w:t>
        </w:r>
      </w:ins>
    </w:p>
    <w:p w14:paraId="4813CDE1" w14:textId="77777777" w:rsidR="006A1FEA" w:rsidRDefault="006A1FEA" w:rsidP="006A1FEA">
      <w:pPr>
        <w:pStyle w:val="FirstParagraph"/>
        <w:rPr>
          <w:ins w:id="265" w:author="Kouba, Claire" w:date="2025-06-03T16:00:00Z" w16du:dateUtc="2025-06-03T20:00:00Z"/>
        </w:rPr>
      </w:pPr>
      <w:ins w:id="266" w:author="Kouba, Claire" w:date="2025-06-03T16:00:00Z" w16du:dateUtc="2025-06-03T20:00:00Z">
        <w:r>
          <w:t>(Jager 2014) habitat simulation and population/growth modeling in Central Valley chinook.</w:t>
        </w:r>
      </w:ins>
    </w:p>
    <w:p w14:paraId="3ACE1B70" w14:textId="77777777" w:rsidR="006A1FEA" w:rsidRDefault="006A1FEA" w:rsidP="006A1FEA">
      <w:pPr>
        <w:pStyle w:val="BodyText"/>
        <w:rPr>
          <w:ins w:id="267" w:author="Kouba, Claire" w:date="2025-06-03T16:00:00Z" w16du:dateUtc="2025-06-03T20:00:00Z"/>
        </w:rPr>
      </w:pPr>
      <w:ins w:id="268" w:author="Kouba, Claire" w:date="2025-06-03T16:00:00Z" w16du:dateUtc="2025-06-03T20:00:00Z">
        <w:r>
          <w:t xml:space="preserve">@KelsonCarlsonPrecipitation2019. Dry and wet year diffs in </w:t>
        </w:r>
        <w:proofErr w:type="spellStart"/>
        <w:r>
          <w:t>streamflows</w:t>
        </w:r>
        <w:proofErr w:type="spellEnd"/>
        <w:r>
          <w:t xml:space="preserve"> in the S Fork Eel do not impact out-migration timing of steelhead (maybe because it’s such good habitat). </w:t>
        </w:r>
      </w:ins>
    </w:p>
    <w:p w14:paraId="0FFF6458" w14:textId="77777777" w:rsidR="006A1FEA" w:rsidRDefault="006A1FEA" w:rsidP="006A1FEA">
      <w:pPr>
        <w:pStyle w:val="BodyText"/>
        <w:rPr>
          <w:ins w:id="269" w:author="Kouba, Claire" w:date="2025-06-03T16:00:00Z" w16du:dateUtc="2025-06-03T20:00:00Z"/>
        </w:rPr>
      </w:pPr>
      <w:ins w:id="270" w:author="Kouba, Claire" w:date="2025-06-03T16:00:00Z" w16du:dateUtc="2025-06-03T20:00:00Z">
        <w:r>
          <w:t xml:space="preserve">@SellheimEtAlInformed2020. Sac River </w:t>
        </w:r>
        <w:proofErr w:type="spellStart"/>
        <w:r>
          <w:t>Chinoook</w:t>
        </w:r>
        <w:proofErr w:type="spellEnd"/>
        <w:r>
          <w:t xml:space="preserve"> real time adaptive flow </w:t>
        </w:r>
        <w:proofErr w:type="spellStart"/>
        <w:r>
          <w:t>mgmt</w:t>
        </w:r>
        <w:proofErr w:type="spellEnd"/>
        <w:r>
          <w:t xml:space="preserve">: Two prescribed flow pulses reduced 1) fish egg </w:t>
        </w:r>
        <w:proofErr w:type="gramStart"/>
        <w:r>
          <w:t>stranding,  and</w:t>
        </w:r>
        <w:proofErr w:type="gramEnd"/>
        <w:r>
          <w:t xml:space="preserve"> 2) high juvenile fish densities in 2013-2014.</w:t>
        </w:r>
      </w:ins>
    </w:p>
    <w:p w14:paraId="53B9307A" w14:textId="77777777" w:rsidR="006A1FEA" w:rsidRDefault="006A1FEA" w:rsidP="006A1FEA">
      <w:pPr>
        <w:pStyle w:val="BodyText"/>
        <w:rPr>
          <w:ins w:id="271" w:author="Kouba, Claire" w:date="2025-06-03T16:00:00Z" w16du:dateUtc="2025-06-03T20:00:00Z"/>
        </w:rPr>
      </w:pPr>
      <w:ins w:id="272" w:author="Kouba, Claire" w:date="2025-06-03T16:00:00Z" w16du:dateUtc="2025-06-03T20:00:00Z">
        <w:r>
          <w:t>@</w:t>
        </w:r>
        <w:r w:rsidRPr="00F84C64">
          <w:t>NullLundFISH2012</w:t>
        </w:r>
        <w:r>
          <w:t xml:space="preserve">. Shasta R. Scenarios: relocating major diversion, increasing riparian shading, higher instream flow, </w:t>
        </w:r>
        <w:proofErr w:type="spellStart"/>
        <w:r>
          <w:t>coolwater</w:t>
        </w:r>
        <w:proofErr w:type="spellEnd"/>
        <w:r>
          <w:t xml:space="preserve"> spring, removing a dam</w:t>
        </w:r>
      </w:ins>
    </w:p>
    <w:p w14:paraId="02858E1E" w14:textId="77777777" w:rsidR="006A1FEA" w:rsidRDefault="006A1FEA" w:rsidP="006A1FEA">
      <w:pPr>
        <w:pStyle w:val="BodyText"/>
        <w:rPr>
          <w:ins w:id="273" w:author="Kouba, Claire" w:date="2025-06-03T16:00:00Z" w16du:dateUtc="2025-06-03T20:00:00Z"/>
        </w:rPr>
      </w:pPr>
      <w:ins w:id="274" w:author="Kouba, Claire" w:date="2025-06-03T16:00:00Z" w16du:dateUtc="2025-06-03T20:00:00Z">
        <w:r>
          <w:t xml:space="preserve">@MichelEtAlNonlinear2021. Flow-ecology relationships. Previous work: more Central Valley flow can </w:t>
        </w:r>
        <w:r>
          <w:sym w:font="Wingdings" w:char="F0E0"/>
        </w:r>
        <w:r>
          <w:t xml:space="preserve"> more juvenile fish survival, but nonlinearities not explored. This study developed a flow-survival relationship in different water years (2013-2019). Survival % numbers (min, mean, high thresholds): Below min: 3%; Min-mean: 19%; mean-high: 50% (also shortest travel times out); above high: 35% survival. Then, calculated survival rates in redesigned hydrographs. Focused on one functional flow (spring pulse), one </w:t>
        </w:r>
        <w:proofErr w:type="spellStart"/>
        <w:r>
          <w:t>lifestage</w:t>
        </w:r>
        <w:proofErr w:type="spellEnd"/>
        <w:r>
          <w:t xml:space="preserve"> and function (outmigration of juveniles) and had great eco data (PIT tagged transit times and survival rates).</w:t>
        </w:r>
      </w:ins>
    </w:p>
    <w:p w14:paraId="58A9C78C" w14:textId="77777777" w:rsidR="006A1FEA" w:rsidRDefault="006A1FEA" w:rsidP="006A1FEA">
      <w:pPr>
        <w:pStyle w:val="BodyText"/>
        <w:rPr>
          <w:ins w:id="275" w:author="Kouba, Claire" w:date="2025-06-03T16:00:00Z" w16du:dateUtc="2025-06-03T20:00:00Z"/>
        </w:rPr>
      </w:pPr>
    </w:p>
    <w:p w14:paraId="04593DFA" w14:textId="77777777" w:rsidR="006A1FEA" w:rsidRDefault="006A1FEA" w:rsidP="006A1FEA">
      <w:pPr>
        <w:pStyle w:val="BodyText"/>
        <w:rPr>
          <w:ins w:id="276" w:author="Kouba, Claire" w:date="2025-06-03T16:00:00Z" w16du:dateUtc="2025-06-03T20:00:00Z"/>
        </w:rPr>
      </w:pPr>
      <w:ins w:id="277" w:author="Kouba, Claire" w:date="2025-06-03T16:00:00Z" w16du:dateUtc="2025-06-03T20:00:00Z">
        <w:r>
          <w:t>Optimization</w:t>
        </w:r>
      </w:ins>
    </w:p>
    <w:p w14:paraId="6EAB4A74" w14:textId="77777777" w:rsidR="006A1FEA" w:rsidRDefault="006A1FEA" w:rsidP="006A1FEA">
      <w:pPr>
        <w:pStyle w:val="FirstParagraph"/>
        <w:rPr>
          <w:ins w:id="278" w:author="Kouba, Claire" w:date="2025-06-03T16:00:00Z" w16du:dateUtc="2025-06-03T20:00:00Z"/>
        </w:rPr>
      </w:pPr>
      <w:ins w:id="279" w:author="Kouba, Claire" w:date="2025-06-03T16:00:00Z" w16du:dateUtc="2025-06-03T20:00:00Z">
        <w:r>
          <w:t xml:space="preserve">(of dams) (Horne et al. 2016) review of methods for </w:t>
        </w:r>
        <w:proofErr w:type="gramStart"/>
        <w:r>
          <w:t>optimizing  dam</w:t>
        </w:r>
        <w:proofErr w:type="gramEnd"/>
        <w:r>
          <w:t xml:space="preserve"> releases for env flows. No one has </w:t>
        </w:r>
        <w:proofErr w:type="gramStart"/>
        <w:r>
          <w:t>actually used</w:t>
        </w:r>
        <w:proofErr w:type="gramEnd"/>
        <w:r>
          <w:t xml:space="preserve"> optimization in their management. “Env decisions poorly informed by env research”</w:t>
        </w:r>
      </w:ins>
    </w:p>
    <w:p w14:paraId="3C542B8B" w14:textId="77777777" w:rsidR="006A1FEA" w:rsidRPr="00817158" w:rsidRDefault="006A1FEA" w:rsidP="006A1FEA">
      <w:pPr>
        <w:pStyle w:val="BodyText"/>
        <w:rPr>
          <w:ins w:id="280" w:author="Kouba, Claire" w:date="2025-06-03T16:00:00Z" w16du:dateUtc="2025-06-03T20:00:00Z"/>
        </w:rPr>
      </w:pPr>
      <w:ins w:id="281" w:author="Kouba, Claire" w:date="2025-06-03T16:00:00Z" w16du:dateUtc="2025-06-03T20:00:00Z">
        <w:r>
          <w:lastRenderedPageBreak/>
          <w:t xml:space="preserve">Ecological responses to flow a critical component of better </w:t>
        </w:r>
        <w:proofErr w:type="gramStart"/>
        <w:r>
          <w:t>balancing  between</w:t>
        </w:r>
        <w:proofErr w:type="gramEnd"/>
        <w:r>
          <w:t xml:space="preserve"> environmental and material objectives such as hydropower production @</w:t>
        </w:r>
        <w:r w:rsidRPr="007344A2">
          <w:t>JagerSmithSustainable2008</w:t>
        </w:r>
      </w:ins>
    </w:p>
    <w:p w14:paraId="04174074" w14:textId="77777777" w:rsidR="006A1FEA" w:rsidRDefault="006A1FEA" w:rsidP="006A1FEA">
      <w:pPr>
        <w:pStyle w:val="BodyText"/>
        <w:rPr>
          <w:ins w:id="282" w:author="Kouba, Claire" w:date="2025-06-03T16:00:00Z" w16du:dateUtc="2025-06-03T20:00:00Z"/>
        </w:rPr>
      </w:pPr>
      <w:ins w:id="283" w:author="Kouba, Claire" w:date="2025-06-03T16:00:00Z" w16du:dateUtc="2025-06-03T20:00:00Z">
        <w:r>
          <w:t>@</w:t>
        </w:r>
        <w:r w:rsidRPr="0084130A">
          <w:t xml:space="preserve"> BarbourEtAlOptimisation2016</w:t>
        </w:r>
        <w:r>
          <w:t xml:space="preserve">. Tradeoffs between conflicting objectives. 4 challenges: ID and quantify ecosystem objectives; spec obj and mgmt. alts in an optimization framework; and testing predictions against observations. Practices for defining obj functions. Two types of obj </w:t>
        </w:r>
        <w:proofErr w:type="spellStart"/>
        <w:r>
          <w:t>fns</w:t>
        </w:r>
        <w:proofErr w:type="spellEnd"/>
        <w:r>
          <w:t xml:space="preserve">: achieving hydro metrics and targeting eco needs directly. Level of specificity affects quantifiability. Involving stakeholders is important. Species-preference/eco needs methods: need to pick an appropriate umbrella/keystone species. Good history of Functional Flows and utility. Optimization methods: metaheuristics (fuzzier?) and classical methods like linear programming. Obj </w:t>
        </w:r>
        <w:proofErr w:type="spellStart"/>
        <w:r>
          <w:t>fn</w:t>
        </w:r>
        <w:proofErr w:type="spellEnd"/>
        <w:r>
          <w:t xml:space="preserve"> definitions: 1) max/min totals or </w:t>
        </w:r>
        <w:proofErr w:type="spellStart"/>
        <w:r>
          <w:t>avgs</w:t>
        </w:r>
        <w:proofErr w:type="spellEnd"/>
        <w:r>
          <w:t xml:space="preserve"> (tends to prioritize outlier “good” periods instead of longer periods avoiding, e.g., critical lows); 2) max/min diff between actual and target values; 3) constraints; 4) max a min (avoid worst case conditions)/min a max. also: no one checks to see if their model bears out in practice.</w:t>
        </w:r>
      </w:ins>
    </w:p>
    <w:p w14:paraId="0B104429" w14:textId="77777777" w:rsidR="006A1FEA" w:rsidRDefault="006A1FEA" w:rsidP="006A1FEA">
      <w:pPr>
        <w:pStyle w:val="BodyText"/>
        <w:rPr>
          <w:ins w:id="284" w:author="Kouba, Claire" w:date="2025-06-03T16:00:00Z" w16du:dateUtc="2025-06-03T20:00:00Z"/>
        </w:rPr>
      </w:pPr>
    </w:p>
    <w:p w14:paraId="0A139E35" w14:textId="77777777" w:rsidR="006A1FEA" w:rsidRDefault="006A1FEA" w:rsidP="006A1FEA">
      <w:pPr>
        <w:pStyle w:val="BodyText"/>
        <w:rPr>
          <w:ins w:id="285" w:author="Kouba, Claire" w:date="2025-06-03T16:00:00Z" w16du:dateUtc="2025-06-03T20:00:00Z"/>
        </w:rPr>
      </w:pPr>
      <w:ins w:id="286" w:author="Kouba, Claire" w:date="2025-06-03T16:00:00Z" w16du:dateUtc="2025-06-03T20:00:00Z">
        <w:r>
          <w:t xml:space="preserve">Other notes: </w:t>
        </w:r>
      </w:ins>
    </w:p>
    <w:p w14:paraId="2DA90B68" w14:textId="77777777" w:rsidR="006A1FEA" w:rsidRDefault="006A1FEA" w:rsidP="006A1FEA">
      <w:pPr>
        <w:pStyle w:val="BodyText"/>
        <w:rPr>
          <w:ins w:id="287" w:author="Kouba, Claire" w:date="2025-06-03T16:00:00Z" w16du:dateUtc="2025-06-03T20:00:00Z"/>
        </w:rPr>
      </w:pPr>
      <w:ins w:id="288" w:author="Kouba, Claire" w:date="2025-06-03T16:00:00Z" w16du:dateUtc="2025-06-03T20:00:00Z">
        <w:r>
          <w:t xml:space="preserve">Regulated rivers e flows started at: single minimum in-stream flow during low-flow periods. </w:t>
        </w:r>
      </w:ins>
    </w:p>
    <w:p w14:paraId="49275871" w14:textId="77777777" w:rsidR="006A1FEA" w:rsidRDefault="006A1FEA" w:rsidP="006A1FEA">
      <w:pPr>
        <w:pStyle w:val="BodyText"/>
        <w:rPr>
          <w:ins w:id="289" w:author="Kouba, Claire" w:date="2025-06-03T16:00:00Z" w16du:dateUtc="2025-06-03T20:00:00Z"/>
        </w:rPr>
      </w:pPr>
      <w:ins w:id="290" w:author="Kouba, Claire" w:date="2025-06-03T16:00:00Z" w16du:dateUtc="2025-06-03T20:00:00Z">
        <w:r>
          <w:t>Utility of hydrologic-only methods.</w:t>
        </w:r>
      </w:ins>
    </w:p>
    <w:p w14:paraId="0578C1B8" w14:textId="77777777" w:rsidR="006A1FEA" w:rsidRDefault="006A1FEA" w:rsidP="006A1FEA">
      <w:pPr>
        <w:pStyle w:val="BodyText"/>
        <w:rPr>
          <w:ins w:id="291" w:author="Kouba, Claire" w:date="2025-06-03T16:00:00Z" w16du:dateUtc="2025-06-03T20:00:00Z"/>
        </w:rPr>
      </w:pPr>
      <w:ins w:id="292" w:author="Kouba, Claire" w:date="2025-06-03T16:00:00Z" w16du:dateUtc="2025-06-03T20:00:00Z">
        <w:r>
          <w:t>Species-specific study versus attempting to preserve functions for the whole ecosystem: “umbrella species” effect for some species?</w:t>
        </w:r>
      </w:ins>
    </w:p>
    <w:p w14:paraId="7B75609A" w14:textId="77777777" w:rsidR="006A1FEA" w:rsidRDefault="006A1FEA">
      <w:pPr>
        <w:pStyle w:val="BodyText"/>
      </w:pPr>
    </w:p>
    <w:p w14:paraId="15106E5E" w14:textId="77777777" w:rsidR="008D7EAC" w:rsidRDefault="00000000">
      <w:pPr>
        <w:pStyle w:val="Heading2"/>
      </w:pPr>
      <w:bookmarkStart w:id="293" w:name="Xb27e77f18828496ffbb2766058a1667661d3f8c"/>
      <w:bookmarkEnd w:id="132"/>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294" w:name="X75e9e61e99e6d01b3fc2a82737d889fa0508f9a"/>
      <w:bookmarkEnd w:id="90"/>
      <w:bookmarkEnd w:id="293"/>
      <w:r>
        <w:rPr>
          <w:rStyle w:val="SectionNumber"/>
        </w:rPr>
        <w:lastRenderedPageBreak/>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295" w:name="fig:ScottWatershedMap"/>
      <w:bookmarkEnd w:id="295"/>
      <w:r>
        <w:t>Figure 1: The Scott River watershed, with regional geographic context (see inset) and local features.</w:t>
      </w:r>
    </w:p>
    <w:p w14:paraId="54A50C34" w14:textId="77777777" w:rsidR="008D7EAC" w:rsidRDefault="00000000">
      <w:pPr>
        <w:pStyle w:val="Heading2"/>
      </w:pPr>
      <w:bookmarkStart w:id="296"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297" w:name="fig:cohoLifeCycleFigure"/>
      <w:bookmarkEnd w:id="297"/>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298" w:name="methods-quantitative-analysis"/>
      <w:bookmarkEnd w:id="294"/>
      <w:bookmarkEnd w:id="296"/>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6A770D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w:t>
      </w:r>
      <w:del w:id="299" w:author="Kouba, Claire" w:date="2025-05-12T15:10:00Z" w16du:dateUtc="2025-05-12T19:10:00Z">
        <w:r w:rsidDel="003D16EA">
          <w:delText>!</w:delText>
        </w:r>
      </w:del>
      <w:r>
        <w:t xml:space="preserve"> Environmental variables (which ones?) can predict X % of variation in fish recruitment. (Ward et al. 2024)</w:t>
      </w:r>
    </w:p>
    <w:p w14:paraId="1300EFC8" w14:textId="77777777" w:rsidR="008D7EAC" w:rsidRDefault="00000000">
      <w:pPr>
        <w:pStyle w:val="BodyText"/>
        <w:rPr>
          <w:ins w:id="300" w:author="Kouba, Claire" w:date="2025-05-12T15:12:00Z" w16du:dateUtc="2025-05-12T19:12:00Z"/>
        </w:rPr>
      </w:pPr>
      <w:r>
        <w:t>“Ridge and lasso are risk-averse model strategies that can be expected to perform well under a wide range of underlying species-habitat relationships, particularly at small sample sizes.” (Reineking and Schröder 2006)</w:t>
      </w:r>
    </w:p>
    <w:p w14:paraId="04CF1180" w14:textId="77777777" w:rsidR="003D16EA" w:rsidRDefault="003D16EA">
      <w:pPr>
        <w:pStyle w:val="BodyText"/>
      </w:pP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301"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w:t>
      </w:r>
      <w:r>
        <w:lastRenderedPageBreak/>
        <w:t xml:space="preserve">record at the Fort Jones river gauge from 1942-2023 using the approach of Patterson et al. (2020).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302"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lastRenderedPageBreak/>
        <w:t>In average-to-dry water years, after portions of the Scott River run dry, the timing of fall river reconnection determines when salmon can access mainstem and tributary spawning 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303" w:name="screen-predictors-for-collinearity"/>
      <w:bookmarkEnd w:id="302"/>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304" w:name="X609a518cf80cd5621c8edda22a9150e94756c7a"/>
      <w:bookmarkEnd w:id="301"/>
      <w:bookmarkEnd w:id="303"/>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xml:space="preserve">, </w:t>
      </w:r>
      <w:r>
        <w:lastRenderedPageBreak/>
        <w:t>using a resistance board weir and video counting flume in the Scott River (e.g., Knechtle and Giudice 2023).</w:t>
      </w:r>
    </w:p>
    <w:p w14:paraId="595445F4" w14:textId="77777777" w:rsidR="008D7EAC" w:rsidRDefault="00000000">
      <w:pPr>
        <w:pStyle w:val="Compact"/>
        <w:numPr>
          <w:ilvl w:val="0"/>
          <w:numId w:val="3"/>
        </w:numPr>
      </w:pPr>
      <w:r>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305" w:name="tab:ecoMetricsMonitoringTab"/>
      <w:bookmarkEnd w:id="305"/>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Romero and Robinson, </w:t>
            </w:r>
            <w:r>
              <w:rPr>
                <w:rFonts w:ascii="Arial" w:eastAsia="Arial" w:hAnsi="Arial" w:cs="Arial"/>
                <w:color w:val="000000"/>
                <w:sz w:val="22"/>
                <w:szCs w:val="22"/>
              </w:rPr>
              <w:lastRenderedPageBreak/>
              <w:t>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w1, s1, d2, f2, </w:t>
            </w:r>
            <w:r>
              <w:rPr>
                <w:rFonts w:ascii="Arial" w:eastAsia="Arial" w:hAnsi="Arial" w:cs="Arial"/>
                <w:color w:val="000000"/>
                <w:sz w:val="22"/>
                <w:szCs w:val="22"/>
              </w:rPr>
              <w:lastRenderedPageBreak/>
              <w:t>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306" w:name="X20c1638e278a12d3e21d99c660b4cf45da1d159"/>
      <w:bookmarkEnd w:id="304"/>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t>
      </w:r>
      <w:r>
        <w:lastRenderedPageBreak/>
        <w:t>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307" w:name="data-alignment---coho"/>
      <w:r>
        <w:rPr>
          <w:rStyle w:val="SectionNumber"/>
        </w:rPr>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308" w:name="data-alignment---chinook"/>
      <w:bookmarkEnd w:id="307"/>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309" w:name="X7445b02a15d4be14f0904dc67931441e9420807"/>
      <w:bookmarkEnd w:id="306"/>
      <w:bookmarkEnd w:id="308"/>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w:t>
      </w:r>
      <w:r>
        <w:lastRenderedPageBreak/>
        <w:t xml:space="preserve">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310" w:name="X4fef343846e4ec5533e04e9ea59f7e0d1bd5440"/>
      <w:bookmarkEnd w:id="309"/>
      <w:r>
        <w:rPr>
          <w:rStyle w:val="SectionNumber"/>
        </w:rPr>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311" w:name="Xa678dc57f09924ba6b6b79a52a1d04b551bab3e"/>
      <w:bookmarkEnd w:id="310"/>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312"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313" w:name="Xa36825116d2ac6903b5289f7648c182c9149f63"/>
      <w:bookmarkEnd w:id="312"/>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314" w:name="modified-lambda-selection-method"/>
      <w:bookmarkEnd w:id="313"/>
      <w:r>
        <w:rPr>
          <w:rStyle w:val="SectionNumber"/>
        </w:rPr>
        <w:t>3.6.3</w:t>
      </w:r>
      <w:r>
        <w:tab/>
        <w:t>Modified lambda selection method</w:t>
      </w:r>
    </w:p>
    <w:p w14:paraId="41125F7D" w14:textId="77777777" w:rsidR="008D7EAC" w:rsidRDefault="00000000">
      <w:pPr>
        <w:pStyle w:val="FirstParagraph"/>
      </w:pPr>
      <w:r>
        <w:t xml:space="preserve">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w:t>
      </w:r>
      <w:r>
        <w:lastRenderedPageBreak/>
        <w:t>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315" w:name="standard-method-to-select-lambda-value"/>
      <w:r>
        <w:rPr>
          <w:rStyle w:val="SectionNumber"/>
        </w:rPr>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316" w:name="X0aa63c962d37cc5c290e4eaf3a37e053c0c6525"/>
      <w:bookmarkEnd w:id="315"/>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317" w:name="Xfed72b620d85e4f932b25f172de6cfd44fe9b8f"/>
      <w:bookmarkEnd w:id="316"/>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318" w:name="selection-of-final-lambda-value"/>
      <w:bookmarkEnd w:id="314"/>
      <w:bookmarkEnd w:id="317"/>
      <w:r>
        <w:rPr>
          <w:rStyle w:val="SectionNumber"/>
        </w:rPr>
        <w:lastRenderedPageBreak/>
        <w:t>3.6.4</w:t>
      </w:r>
      <w:r>
        <w:tab/>
        <w:t>Selection of final lambda value</w:t>
      </w:r>
    </w:p>
    <w:p w14:paraId="1D621F3C" w14:textId="77777777" w:rsidR="008D7EAC" w:rsidRDefault="00000000">
      <w:pPr>
        <w:pStyle w:val="FirstParagraph"/>
      </w:pPr>
      <w:r>
        <w:t>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319" w:name="Xcc873bd4122e127f797b0eb5391360994726419"/>
      <w:bookmarkEnd w:id="311"/>
      <w:bookmarkEnd w:id="318"/>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320" w:name="results"/>
      <w:bookmarkEnd w:id="298"/>
      <w:bookmarkEnd w:id="319"/>
      <w:r>
        <w:rPr>
          <w:rStyle w:val="SectionNumber"/>
        </w:rPr>
        <w:t>4</w:t>
      </w:r>
      <w:r>
        <w:tab/>
        <w:t>Results</w:t>
      </w:r>
    </w:p>
    <w:p w14:paraId="1338BAD8" w14:textId="77777777" w:rsidR="008D7EAC" w:rsidRDefault="00000000">
      <w:pPr>
        <w:pStyle w:val="Heading2"/>
      </w:pPr>
      <w:bookmarkStart w:id="321"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w:t>
      </w:r>
      <w:r>
        <w:lastRenderedPageBreak/>
        <w:t>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lastRenderedPageBreak/>
        <w:t xml:space="preserve">## png </w:t>
      </w:r>
      <w:r>
        <w:br/>
      </w:r>
      <w:r>
        <w:rPr>
          <w:rStyle w:val="VerbatimChar"/>
        </w:rPr>
        <w:t>##   2</w:t>
      </w:r>
    </w:p>
    <w:p w14:paraId="33B64679" w14:textId="77777777" w:rsidR="008D7EAC" w:rsidRDefault="00000000">
      <w:pPr>
        <w:pStyle w:val="CaptionedFigure"/>
      </w:pPr>
      <w:r>
        <w:rPr>
          <w:noProof/>
        </w:rPr>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322" w:name="fig:funcFlowTimeseries"/>
      <w:bookmarkEnd w:id="322"/>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lastRenderedPageBreak/>
        <w:t xml:space="preserve">## png </w:t>
      </w:r>
      <w:r>
        <w:br/>
      </w:r>
      <w:r>
        <w:rPr>
          <w:rStyle w:val="VerbatimChar"/>
        </w:rPr>
        <w:t>##   2</w:t>
      </w:r>
    </w:p>
    <w:p w14:paraId="1D1F85CA" w14:textId="77777777" w:rsidR="008D7EAC" w:rsidRDefault="00000000">
      <w:pPr>
        <w:pStyle w:val="CaptionedFigure"/>
      </w:pPr>
      <w:r>
        <w:rPr>
          <w:noProof/>
        </w:rPr>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323" w:name="fig:reAndDisconTimeseries"/>
      <w:bookmarkEnd w:id="323"/>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324" w:name="hydrology-ecology-correlations"/>
      <w:bookmarkEnd w:id="321"/>
      <w:r>
        <w:rPr>
          <w:rStyle w:val="SectionNumber"/>
        </w:rPr>
        <w:t>4.2</w:t>
      </w:r>
      <w:r>
        <w:tab/>
        <w:t>Hydrology-ecology correlations</w:t>
      </w:r>
    </w:p>
    <w:p w14:paraId="45EDC5A7" w14:textId="77777777" w:rsidR="008D7EAC" w:rsidRDefault="00000000">
      <w:pPr>
        <w:pStyle w:val="TableCaption"/>
      </w:pPr>
      <w:bookmarkStart w:id="325" w:name="tab:predCorrScreeningTable"/>
      <w:bookmarkEnd w:id="325"/>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w:t>
            </w:r>
            <w:r>
              <w:rPr>
                <w:rFonts w:ascii="Arial" w:eastAsia="Arial" w:hAnsi="Arial" w:cs="Arial"/>
                <w:color w:val="000000"/>
                <w:sz w:val="22"/>
                <w:szCs w:val="22"/>
              </w:rPr>
              <w:lastRenderedPageBreak/>
              <w:t>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How wet was the wet season? (year 1, as eggs </w:t>
            </w:r>
            <w:r>
              <w:rPr>
                <w:rFonts w:ascii="Arial" w:eastAsia="Arial" w:hAnsi="Arial" w:cs="Arial"/>
                <w:color w:val="000000"/>
                <w:sz w:val="22"/>
                <w:szCs w:val="22"/>
              </w:rPr>
              <w:lastRenderedPageBreak/>
              <w:t>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lastRenderedPageBreak/>
        <w:t xml:space="preserve">## png </w:t>
      </w:r>
      <w:r>
        <w:br/>
      </w:r>
      <w:r>
        <w:rPr>
          <w:rStyle w:val="VerbatimChar"/>
        </w:rPr>
        <w:t>##   2</w:t>
      </w:r>
    </w:p>
    <w:p w14:paraId="48746D0E" w14:textId="77777777" w:rsidR="008D7EAC" w:rsidRDefault="00000000">
      <w:pPr>
        <w:pStyle w:val="CaptionedFigure"/>
      </w:pPr>
      <w:r>
        <w:rPr>
          <w:noProof/>
        </w:rPr>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326" w:name="fig:corrMatrixFig"/>
      <w:bookmarkEnd w:id="326"/>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t>
      </w:r>
      <w:r>
        <w:lastRenderedPageBreak/>
        <w:t>with higher fish values. Predictors that produced an absolute R value of at least 0.45 with at least one observed value are shown here; the full suite of calculated R values is shown in Supplemental Figure 1.</w:t>
      </w:r>
    </w:p>
    <w:p w14:paraId="552FF4F4" w14:textId="77777777" w:rsidR="008D7EAC" w:rsidRDefault="00000000">
      <w:pPr>
        <w:pStyle w:val="Heading2"/>
      </w:pPr>
      <w:bookmarkStart w:id="327" w:name="lasso-regression"/>
      <w:bookmarkEnd w:id="324"/>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328"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lastRenderedPageBreak/>
        <w:t>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329" w:name="fig:lassoResultsCoho"/>
      <w:bookmarkEnd w:id="329"/>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w:t>
      </w:r>
      <w:r>
        <w:lastRenderedPageBreak/>
        <w:t>lambda values. Higher values of lambda tend to shrink the absolute values of regression coefficients toward 0 (bottom panel).</w:t>
      </w:r>
    </w:p>
    <w:p w14:paraId="19890D6E" w14:textId="77777777" w:rsidR="008D7EAC" w:rsidRDefault="00000000">
      <w:pPr>
        <w:pStyle w:val="CaptionedFigure"/>
      </w:pPr>
      <w:r>
        <w:rPr>
          <w:noProof/>
        </w:rPr>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330" w:name="fig:lassoResultsChinook"/>
      <w:bookmarkEnd w:id="330"/>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331" w:name="predictor-rank-stability"/>
      <w:bookmarkEnd w:id="328"/>
      <w:r>
        <w:rPr>
          <w:rStyle w:val="SectionNumber"/>
        </w:rPr>
        <w:lastRenderedPageBreak/>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332" w:name="tab:predAppearTabCoho"/>
      <w:bookmarkEnd w:id="332"/>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333" w:name="tab:predAppearTabChinook"/>
      <w:bookmarkEnd w:id="333"/>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334" w:name="X08b59dd2fe10c08d00dc1be303b3bed657f2d48"/>
      <w:bookmarkEnd w:id="331"/>
      <w:r>
        <w:rPr>
          <w:rStyle w:val="SectionNumber"/>
        </w:rPr>
        <w:t>4.3.3</w:t>
      </w:r>
      <w:r>
        <w:tab/>
        <w:t>Regression coefficients and fraction of deviation (full dataset)</w:t>
      </w:r>
    </w:p>
    <w:p w14:paraId="7F51477A" w14:textId="77777777" w:rsidR="008D7EAC" w:rsidRDefault="00000000">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w:t>
      </w:r>
      <w:r>
        <w:lastRenderedPageBreak/>
        <w:t>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335" w:name="hydrologic-benefit-function"/>
      <w:bookmarkEnd w:id="327"/>
      <w:bookmarkEnd w:id="334"/>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336" w:name="tab:coefTableCoho"/>
      <w:bookmarkEnd w:id="336"/>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337" w:name="tab:coefTableChinook"/>
      <w:bookmarkEnd w:id="337"/>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338" w:name="X63b9add7216461afc23f6690150dd5be34f90af"/>
      <w:r>
        <w:rPr>
          <w:rStyle w:val="SectionNumber"/>
        </w:rPr>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339" w:name="Xbb3dd5df872c117cae335f43a403d38a2bd7af6"/>
      <w:bookmarkEnd w:id="338"/>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lastRenderedPageBreak/>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340" w:name="fig:hbfOverTime"/>
      <w:bookmarkEnd w:id="340"/>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341" w:name="X56a3243927ad12ba97c22e4510875d65fa121f7"/>
      <w:bookmarkEnd w:id="339"/>
      <w:r>
        <w:rPr>
          <w:rStyle w:val="SectionNumber"/>
        </w:rPr>
        <w:lastRenderedPageBreak/>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lastRenderedPageBreak/>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342" w:name="fig:hbfBarchart"/>
      <w:bookmarkEnd w:id="342"/>
      <w:r>
        <w:t>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343" w:name="marss"/>
      <w:bookmarkEnd w:id="335"/>
      <w:bookmarkEnd w:id="341"/>
      <w:r>
        <w:rPr>
          <w:rStyle w:val="SectionNumber"/>
        </w:rPr>
        <w:lastRenderedPageBreak/>
        <w:t>4.5</w:t>
      </w:r>
      <w:r>
        <w:tab/>
        <w:t>MARSS</w:t>
      </w:r>
    </w:p>
    <w:p w14:paraId="1E4BE49C" w14:textId="77777777" w:rsidR="008D7EAC" w:rsidRDefault="00000000">
      <w:pPr>
        <w:pStyle w:val="Heading1"/>
      </w:pPr>
      <w:bookmarkStart w:id="344" w:name="discussion"/>
      <w:bookmarkEnd w:id="320"/>
      <w:bookmarkEnd w:id="343"/>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345"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346" w:name="X524a2477a24825ea80f8c5766b5cd2cd5324893"/>
      <w:bookmarkEnd w:id="345"/>
      <w:r>
        <w:rPr>
          <w:rStyle w:val="SectionNumber"/>
        </w:rPr>
        <w:lastRenderedPageBreak/>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53307932" w14:textId="77777777" w:rsidR="008D7EAC" w:rsidRDefault="00000000">
      <w:pPr>
        <w:pStyle w:val="Heading2"/>
      </w:pPr>
      <w:bookmarkStart w:id="347" w:name="Xc89066ddcdb4aba9904aa819503b911786efe39"/>
      <w:bookmarkEnd w:id="346"/>
      <w:r>
        <w:rPr>
          <w:rStyle w:val="SectionNumber"/>
        </w:rPr>
        <w:lastRenderedPageBreak/>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348" w:name="Xd53a54d38a7331c2e03bc8ce0087285fcc7489a"/>
      <w:bookmarkEnd w:id="347"/>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lastRenderedPageBreak/>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349" w:name="Xe7b831585be370552e5eda248af1ddb6912a940"/>
      <w:bookmarkEnd w:id="348"/>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350" w:name="conclusions"/>
      <w:bookmarkEnd w:id="344"/>
      <w:bookmarkEnd w:id="349"/>
      <w:r>
        <w:rPr>
          <w:rStyle w:val="SectionNumber"/>
        </w:rPr>
        <w:t>6</w:t>
      </w:r>
      <w:r>
        <w:tab/>
        <w:t>Conclusions</w:t>
      </w:r>
    </w:p>
    <w:p w14:paraId="34351FA2" w14:textId="77777777" w:rsidR="008D7EAC" w:rsidRDefault="00000000">
      <w:pPr>
        <w:pStyle w:val="FirstParagraph"/>
      </w:pPr>
      <w:r>
        <w:t xml:space="preserve">This case study uses the functional flow framework and long-term biological monitoring to relate hydrologic conditions to watershed-scale anadromous fish reproduction rates. The </w:t>
      </w:r>
      <w:r>
        <w:lastRenderedPageBreak/>
        <w:t>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351" w:name="references"/>
      <w:bookmarkEnd w:id="350"/>
      <w:r>
        <w:lastRenderedPageBreak/>
        <w:t>References</w:t>
      </w:r>
    </w:p>
    <w:p w14:paraId="4F8BB207" w14:textId="77777777" w:rsidR="008D7EAC" w:rsidRDefault="00000000">
      <w:pPr>
        <w:pStyle w:val="Bibliography"/>
      </w:pPr>
      <w:bookmarkStart w:id="352" w:name="ref-AceroTrianaEtAlAssessing2021"/>
      <w:bookmarkStart w:id="353"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354" w:name="ref-AcremanEtAlEnvironmental2014"/>
      <w:bookmarkEnd w:id="352"/>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355" w:name="ref-AgrawalEtAlPREDICTING2005"/>
      <w:bookmarkEnd w:id="354"/>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356" w:name="Xfe85aaf6e2d7613f66c86b598b0f3ca2e949f9e"/>
      <w:bookmarkEnd w:id="355"/>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357" w:name="ref-AndersonEtAlInstream2006"/>
      <w:bookmarkEnd w:id="356"/>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358" w:name="ref-ArrianaBrandEtAlProjecting2011"/>
      <w:bookmarkEnd w:id="357"/>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359" w:name="ref-ArthingtonEtAlTEMPORARY2014"/>
      <w:bookmarkEnd w:id="358"/>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360" w:name="ref-AyllonEtAlSpatiotemporal2014"/>
      <w:bookmarkEnd w:id="359"/>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361" w:name="ref-BjornnReiserInfluences1991"/>
      <w:bookmarkEnd w:id="360"/>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362" w:name="ref-BoothEtAlDetermining2014"/>
      <w:bookmarkEnd w:id="361"/>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363" w:name="ref-BourretEtAlDiversity2016"/>
      <w:bookmarkEnd w:id="362"/>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364" w:name="ref-BowerEtAlQuantifying2022"/>
      <w:bookmarkEnd w:id="363"/>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365" w:name="ref-BradleyEtAlHydroecological2017"/>
      <w:bookmarkEnd w:id="364"/>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366" w:name="ref-BrownEtAlHistorical1994"/>
      <w:bookmarkEnd w:id="365"/>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367" w:name="ref-BrummerEtAlQuantitative2016"/>
      <w:bookmarkEnd w:id="366"/>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368" w:name="ref-BunnArthingtonBasic2002"/>
      <w:bookmarkEnd w:id="367"/>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369" w:name="X4d2fdf4f12a270021a07f7b3df19adbc41c3ac0"/>
      <w:bookmarkEnd w:id="368"/>
      <w:r>
        <w:t>California Department of Fish and Wildlife. 2015. “Recovery Strategy for California Coho Salmon Progress Report 2004 - 2012.”</w:t>
      </w:r>
    </w:p>
    <w:p w14:paraId="04C85A83" w14:textId="77777777" w:rsidR="008D7EAC" w:rsidRDefault="00000000">
      <w:pPr>
        <w:pStyle w:val="Bibliography"/>
      </w:pPr>
      <w:bookmarkStart w:id="370" w:name="Xb4d3db7e7294d8bf7c69eeac4e89233dc761402"/>
      <w:bookmarkEnd w:id="369"/>
      <w:r>
        <w:t>———. 2021. “Scott River Best Available Scientific Information for Instream Flow Criteria.”</w:t>
      </w:r>
    </w:p>
    <w:p w14:paraId="15451215" w14:textId="77777777" w:rsidR="008D7EAC" w:rsidRDefault="00000000">
      <w:pPr>
        <w:pStyle w:val="Bibliography"/>
      </w:pPr>
      <w:bookmarkStart w:id="371" w:name="Xc89eae4adec15389bd12509e9457a9dc8c09d75"/>
      <w:bookmarkEnd w:id="370"/>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372" w:name="Xc7de28470338271e612ca7edaa4f550e62517aa"/>
      <w:bookmarkEnd w:id="371"/>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373" w:name="ref-CartwrightEtAlPutting2017"/>
      <w:bookmarkEnd w:id="372"/>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374" w:name="ref-CatfordEtAlSpecies2014"/>
      <w:bookmarkEnd w:id="373"/>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375" w:name="ref-ChowdhuryDriverEcohydrological2007"/>
      <w:bookmarkEnd w:id="374"/>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376" w:name="Xbd894a34aa7caa3ce113d33f91ed72eebbf346b"/>
      <w:bookmarkEnd w:id="375"/>
      <w:r>
        <w:t>Coordinated Resource Management Planning Committee, and Scott River Watershed Council. 2000. “FINAL REPORT.”</w:t>
      </w:r>
    </w:p>
    <w:p w14:paraId="28544981" w14:textId="77777777" w:rsidR="008D7EAC" w:rsidRDefault="00000000">
      <w:pPr>
        <w:pStyle w:val="Bibliography"/>
      </w:pPr>
      <w:bookmarkStart w:id="377" w:name="ref-DaneshvarEtAlResponse2017"/>
      <w:bookmarkEnd w:id="376"/>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378" w:name="ref-DaugaardEtAlForecasting2022"/>
      <w:bookmarkEnd w:id="377"/>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379" w:name="ref-DeWeberPetersonComparing2020"/>
      <w:bookmarkEnd w:id="378"/>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380" w:name="ref-DietzeEtAlIterative2018"/>
      <w:bookmarkEnd w:id="379"/>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381" w:name="ref-DormannEtAlCollinearity2013"/>
      <w:bookmarkEnd w:id="380"/>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382" w:name="ref-DrakeEtAlAnalysis2000"/>
      <w:bookmarkEnd w:id="381"/>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383" w:name="ref-FogliaEtAlScott2013"/>
      <w:bookmarkEnd w:id="382"/>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384" w:name="ref-FranklinScott2012"/>
      <w:bookmarkEnd w:id="383"/>
      <w:r>
        <w:t>Franklin, Tom. 2012. “Scott River Adult Coho Spawning Ground Surveys 2011 Season.” Etna, CA: Siskiyou Resource Conservation District.</w:t>
      </w:r>
    </w:p>
    <w:p w14:paraId="41212E98" w14:textId="77777777" w:rsidR="008D7EAC" w:rsidRDefault="00000000">
      <w:pPr>
        <w:pStyle w:val="Bibliography"/>
      </w:pPr>
      <w:bookmarkStart w:id="385" w:name="ref-FriedmanEtAlRegularization2010"/>
      <w:bookmarkEnd w:id="384"/>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386" w:name="ref-GaoEtAlHydrological2020"/>
      <w:bookmarkEnd w:id="385"/>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387" w:name="ref-GuareschiEtAlHow2014"/>
      <w:bookmarkEnd w:id="386"/>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388" w:name="ref-GuedesEtAlArtificial2020"/>
      <w:bookmarkEnd w:id="387"/>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389" w:name="ref-HainEtAlUsing2018"/>
      <w:bookmarkEnd w:id="388"/>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390" w:name="ref-HaleEtAlMy2023"/>
      <w:bookmarkEnd w:id="389"/>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391" w:name="ref-HanEtAlEcohydrological2015"/>
      <w:bookmarkEnd w:id="390"/>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392" w:name="ref-HerbstEtAlDrought2019"/>
      <w:bookmarkEnd w:id="391"/>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393" w:name="ref-HorneEtAlOptimization2016"/>
      <w:bookmarkEnd w:id="392"/>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394" w:name="ref-JagerThinking2014"/>
      <w:bookmarkEnd w:id="393"/>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395" w:name="ref-JagerRoseDesigning2003"/>
      <w:bookmarkEnd w:id="394"/>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396" w:name="ref-JamesEtAlIntroduction2013"/>
      <w:bookmarkEnd w:id="395"/>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397" w:name="ref-KevicEtAlEffects2018"/>
      <w:bookmarkEnd w:id="396"/>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398" w:name="ref-KnechtleChesneyScott2013"/>
      <w:bookmarkEnd w:id="397"/>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399" w:name="ref-KnechtleGiudice20192020"/>
      <w:bookmarkEnd w:id="398"/>
      <w:r>
        <w:t>Knechtle, Morgan, and Domenic Giudice. 2020. “2019 SCOTT RIVER SALMON STUDIES FINAL REPORT.” California Department of Fish and Wildlife.</w:t>
      </w:r>
    </w:p>
    <w:p w14:paraId="152C3E72" w14:textId="77777777" w:rsidR="008D7EAC" w:rsidRDefault="00000000">
      <w:pPr>
        <w:pStyle w:val="Bibliography"/>
      </w:pPr>
      <w:bookmarkStart w:id="400" w:name="ref-KnechtleGiudice20222023"/>
      <w:bookmarkEnd w:id="399"/>
      <w:r>
        <w:t>———. 2023. “2022 SCOTT RIVER SALMON STUDIES FINAL REPORT.” Yreka, CA: California Department of Fish and Wildlife.</w:t>
      </w:r>
    </w:p>
    <w:p w14:paraId="5D645D20" w14:textId="77777777" w:rsidR="008D7EAC" w:rsidRDefault="00000000">
      <w:pPr>
        <w:pStyle w:val="Bibliography"/>
      </w:pPr>
      <w:bookmarkStart w:id="401" w:name="ref-KonradEtAlLargescale2011"/>
      <w:bookmarkEnd w:id="400"/>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402" w:name="ref-KoubaHarterSeasonal2024"/>
      <w:bookmarkEnd w:id="401"/>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403" w:name="ref-LamourouxOlivierTesting2015"/>
      <w:bookmarkEnd w:id="402"/>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404" w:name="ref-LancasterDownesLinking2010"/>
      <w:bookmarkEnd w:id="403"/>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405" w:name="ref-LarsenEtAlCombining2021"/>
      <w:bookmarkEnd w:id="404"/>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406" w:name="ref-LuedersMcManamaySpecies2023"/>
      <w:bookmarkEnd w:id="405"/>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407" w:name="ref-MagranetScott2015a"/>
      <w:bookmarkEnd w:id="406"/>
      <w:r>
        <w:t>Magranet, Lindsay. 2015a. “Scott River Fall Chinook Spawning Ground Surveys.” Etna, CA: Siskiyou Resource Conservation District.</w:t>
      </w:r>
    </w:p>
    <w:p w14:paraId="29C630DF" w14:textId="77777777" w:rsidR="008D7EAC" w:rsidRDefault="00000000">
      <w:pPr>
        <w:pStyle w:val="Bibliography"/>
      </w:pPr>
      <w:bookmarkStart w:id="408" w:name="ref-MagranetScott2015"/>
      <w:bookmarkEnd w:id="407"/>
      <w:r>
        <w:t>———. 2015b. “Scott River Adult Coho Spawning Ground Surveys 2014-2015 Season.” Etna, CA: Siskiyou Resource Conservation District.</w:t>
      </w:r>
    </w:p>
    <w:p w14:paraId="334D924F" w14:textId="77777777" w:rsidR="008D7EAC" w:rsidRDefault="00000000">
      <w:pPr>
        <w:pStyle w:val="Bibliography"/>
      </w:pPr>
      <w:bookmarkStart w:id="409" w:name="ref-MagranetScott2017"/>
      <w:bookmarkEnd w:id="408"/>
      <w:r>
        <w:t>———. 2017. “Scott River Fall Chinook Spawning Ground Surveys.” Etna, CA: Siskiyou Resource Conservation District.</w:t>
      </w:r>
    </w:p>
    <w:p w14:paraId="41F2BC7D" w14:textId="77777777" w:rsidR="008D7EAC" w:rsidRDefault="00000000">
      <w:pPr>
        <w:pStyle w:val="Bibliography"/>
      </w:pPr>
      <w:bookmarkStart w:id="410" w:name="ref-MagranetScott2018"/>
      <w:bookmarkEnd w:id="409"/>
      <w:r>
        <w:t>———. 2018a. “Scott River Fall Chinook Spawning Ground Surveys 2017 Season.” Etna, CA: Siskiyou Resource Conservation District.</w:t>
      </w:r>
    </w:p>
    <w:p w14:paraId="1835CE72" w14:textId="77777777" w:rsidR="008D7EAC" w:rsidRDefault="00000000">
      <w:pPr>
        <w:pStyle w:val="Bibliography"/>
      </w:pPr>
      <w:bookmarkStart w:id="411" w:name="ref-Magranet20172018"/>
      <w:bookmarkEnd w:id="410"/>
      <w:r>
        <w:t>———. 2018b. “2017 Monitoring Report.” Scott River Water Trust.</w:t>
      </w:r>
    </w:p>
    <w:p w14:paraId="633DA661" w14:textId="77777777" w:rsidR="008D7EAC" w:rsidRDefault="00000000">
      <w:pPr>
        <w:pStyle w:val="Bibliography"/>
      </w:pPr>
      <w:bookmarkStart w:id="412" w:name="ref-MagranetYokelScott2017"/>
      <w:bookmarkEnd w:id="411"/>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413" w:name="ref-MassieMorrow20202021"/>
      <w:bookmarkEnd w:id="412"/>
      <w:r>
        <w:t>Massie, Margaret, and Harrison Morrow. 2021. “2020 SCOTT RIVER JUVENILE SALMONID OUTMIGRANT STUDY.” California Department of Fish and Wildlife.</w:t>
      </w:r>
    </w:p>
    <w:p w14:paraId="5321FEF4" w14:textId="77777777" w:rsidR="008D7EAC" w:rsidRDefault="00000000">
      <w:pPr>
        <w:pStyle w:val="Bibliography"/>
      </w:pPr>
      <w:bookmarkStart w:id="414" w:name="ref-MaurerScott2003"/>
      <w:bookmarkEnd w:id="413"/>
      <w:r>
        <w:t>Maurer, Sue. 2003. “Scott River Watershed Adult Coho Salmon Spawning Survey.” Etna, CA: Siskiyou Resource Conservation District.</w:t>
      </w:r>
    </w:p>
    <w:p w14:paraId="5A3ECA54" w14:textId="77777777" w:rsidR="008D7EAC" w:rsidRDefault="00000000">
      <w:pPr>
        <w:pStyle w:val="Bibliography"/>
      </w:pPr>
      <w:bookmarkStart w:id="415" w:name="ref-MazorEtAlTools2018"/>
      <w:bookmarkEnd w:id="414"/>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416" w:name="ref-McManamayFrimpongHydrologic2015"/>
      <w:bookmarkEnd w:id="415"/>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417" w:name="ref-McManamayEtAlApplication2013"/>
      <w:bookmarkEnd w:id="416"/>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418" w:name="ref-Mellado-DiazEtAlExploring2019"/>
      <w:bookmarkEnd w:id="417"/>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419" w:name="ref-MonkEtAlMacroinvertebrate2008"/>
      <w:bookmarkEnd w:id="418"/>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420" w:name="ref-MonkEtAlFlow2006"/>
      <w:bookmarkEnd w:id="419"/>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421" w:name="ref-MoyleNOVEL2014"/>
      <w:bookmarkEnd w:id="420"/>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422" w:name="ref-MoyleCoho2002"/>
      <w:bookmarkEnd w:id="421"/>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423" w:name="Xfb49a5a4585fc8e6f87aa757fdecbafef0bbbd5"/>
      <w:bookmarkEnd w:id="422"/>
      <w:r>
        <w:t>National Marine Fisheries Service. 2014. “Final SONCC Coho Recovery Plan.” National Oceanic and Atmospheric Administration.</w:t>
      </w:r>
    </w:p>
    <w:p w14:paraId="1F45F8A0" w14:textId="77777777" w:rsidR="008D7EAC" w:rsidRDefault="00000000">
      <w:pPr>
        <w:pStyle w:val="Bibliography"/>
      </w:pPr>
      <w:bookmarkStart w:id="424" w:name="ref-ParryEvaluation2013"/>
      <w:bookmarkEnd w:id="423"/>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425" w:name="ref-PattersonEtAlHydrologic2020"/>
      <w:bookmarkEnd w:id="424"/>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426" w:name="ref-PearsonNote1895"/>
      <w:bookmarkEnd w:id="425"/>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427" w:name="ref-PeekEtAlIdentifying2022"/>
      <w:bookmarkEnd w:id="426"/>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428" w:name="ref-PennekampEtAlPractice2017"/>
      <w:bookmarkEnd w:id="427"/>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429" w:name="ref-PetersonFreemanIntegrating2016"/>
      <w:bookmarkEnd w:id="428"/>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430" w:name="ref-PoffEtAlNatural1997"/>
      <w:bookmarkEnd w:id="429"/>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431" w:name="ref-PoffEtAlEcological2010"/>
      <w:bookmarkEnd w:id="430"/>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432" w:name="ref-PoffZimmermanEcological2010"/>
      <w:bookmarkEnd w:id="431"/>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433" w:name="ref-QianEtAlEffects2016"/>
      <w:bookmarkEnd w:id="432"/>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434" w:name="ref-QuigleyScott2005"/>
      <w:bookmarkEnd w:id="433"/>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435" w:name="ref-QuigleyFinal2006"/>
      <w:bookmarkEnd w:id="434"/>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436" w:name="ref-QuigleyFinal2007"/>
      <w:bookmarkEnd w:id="435"/>
      <w:r>
        <w:t>———. 2007. “Final Report Adult Coho Spawning Ground Surveys 2006-2007.” Etna, CA: Siskiyou Resource Conservation District.</w:t>
      </w:r>
    </w:p>
    <w:p w14:paraId="3194B296" w14:textId="77777777" w:rsidR="008D7EAC" w:rsidRDefault="00000000">
      <w:pPr>
        <w:pStyle w:val="Bibliography"/>
      </w:pPr>
      <w:bookmarkStart w:id="437" w:name="ref-RanstamCookLASSO2018"/>
      <w:bookmarkEnd w:id="436"/>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438" w:name="ref-ReinekingSchroderConstrain2006"/>
      <w:bookmarkEnd w:id="437"/>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439" w:name="ref-RichterEtAlCollaborative2006"/>
      <w:bookmarkEnd w:id="438"/>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440" w:name="ref-RiisEtAlVegetation2008"/>
      <w:bookmarkEnd w:id="439"/>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441" w:name="ref-RobertsonSwintonReconciling2005"/>
      <w:bookmarkEnd w:id="440"/>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442" w:name="ref-RosenfeldAssessing2003"/>
      <w:bookmarkEnd w:id="441"/>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443" w:name="ref-RosenfeldDeveloping2017"/>
      <w:bookmarkEnd w:id="442"/>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444" w:name="ref-SabyEtAlSensitivity2022"/>
      <w:bookmarkEnd w:id="443"/>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445" w:name="X5054264b6c920dda2c8353a771689db17bde318"/>
      <w:bookmarkEnd w:id="444"/>
      <w:r>
        <w:t>Scott River Watershed Council. 2005. “Limiting Factors Analysis for Coho Salmon and Other Anadromous Fish.”</w:t>
      </w:r>
    </w:p>
    <w:p w14:paraId="29007BED" w14:textId="77777777" w:rsidR="008D7EAC" w:rsidRDefault="00000000">
      <w:pPr>
        <w:pStyle w:val="Bibliography"/>
      </w:pPr>
      <w:bookmarkStart w:id="446" w:name="X35601437fc25b0fdd92b478f2f9ddeaed3398df"/>
      <w:bookmarkEnd w:id="445"/>
      <w:r>
        <w:t>———. 2018. “Restoring Priority Coho Habitat in the Scott River Watershed Modeling and Planning Repor.”</w:t>
      </w:r>
    </w:p>
    <w:p w14:paraId="129F02C0" w14:textId="77777777" w:rsidR="008D7EAC" w:rsidRDefault="00000000">
      <w:pPr>
        <w:pStyle w:val="Bibliography"/>
      </w:pPr>
      <w:bookmarkStart w:id="447" w:name="X219dbab4f1b1e9de43fca9056ca6683a1534b3d"/>
      <w:bookmarkEnd w:id="446"/>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448" w:name="X016186d9277bc0cdba45e85ab80e8a649230371"/>
      <w:bookmarkEnd w:id="447"/>
      <w:r>
        <w:t>———. 2005. “Initial Phase of the Scott River Watershed Council Strategic Action Plan.” Etna, CA.</w:t>
      </w:r>
    </w:p>
    <w:p w14:paraId="22EAA42F" w14:textId="77777777" w:rsidR="008D7EAC" w:rsidRDefault="00000000">
      <w:pPr>
        <w:pStyle w:val="Bibliography"/>
      </w:pPr>
      <w:bookmarkStart w:id="449" w:name="ref-SeeHolmesReducing2015"/>
      <w:bookmarkEnd w:id="448"/>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450" w:name="ref-ShentonEtAlPutting2012"/>
      <w:bookmarkEnd w:id="449"/>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451" w:name="ref-SinnathambyEtAlEcohydrological2018"/>
      <w:bookmarkEnd w:id="450"/>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452" w:name="ref-SiskiyouCountyScott2021"/>
      <w:bookmarkEnd w:id="451"/>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453" w:name="X764838e26b283ee4a858a9ae505783df61529a2"/>
      <w:bookmarkEnd w:id="452"/>
      <w:r>
        <w:t>Siskiyou Resource Conservation District. 1994. “Scott Valley Irrigation District Study.”</w:t>
      </w:r>
    </w:p>
    <w:p w14:paraId="044746ED" w14:textId="77777777" w:rsidR="008D7EAC" w:rsidRDefault="00000000">
      <w:pPr>
        <w:pStyle w:val="Bibliography"/>
      </w:pPr>
      <w:bookmarkStart w:id="454" w:name="Xfb2f30bfeb975733173d4f54503165ae434e004"/>
      <w:bookmarkEnd w:id="453"/>
      <w:r>
        <w:t>———. 2004. “Final Report Scott River Coho Spawning Assessment: 2003-2004.” Etna, CA: Siskiyou Resource Conservation District.</w:t>
      </w:r>
    </w:p>
    <w:p w14:paraId="3D7895C4" w14:textId="77777777" w:rsidR="008D7EAC" w:rsidRDefault="00000000">
      <w:pPr>
        <w:pStyle w:val="Bibliography"/>
      </w:pPr>
      <w:bookmarkStart w:id="455" w:name="X36416dcc235fcfe51d2b5c41bd26783cc18bc62"/>
      <w:bookmarkEnd w:id="454"/>
      <w:r>
        <w:t>———. 2010. “Scott River Adult Coho Spawning Ground Surveys December 2009 - January 2010.” Etna, CA: Siskiyou Resource Conservation District.</w:t>
      </w:r>
    </w:p>
    <w:p w14:paraId="5616455C" w14:textId="77777777" w:rsidR="008D7EAC" w:rsidRDefault="00000000">
      <w:pPr>
        <w:pStyle w:val="Bibliography"/>
      </w:pPr>
      <w:bookmarkStart w:id="456" w:name="ref-SolansGarciaDeJalonBasic2016"/>
      <w:bookmarkEnd w:id="455"/>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457" w:name="ref-Stewart-KosterEtAlFish2011"/>
      <w:bookmarkEnd w:id="456"/>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458" w:name="ref-TarlockLocal1993"/>
      <w:bookmarkEnd w:id="457"/>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459" w:name="ref-TesfayeEtAlClimatic2017"/>
      <w:bookmarkEnd w:id="458"/>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460" w:name="ref-TharmeGlobal2003"/>
      <w:bookmarkEnd w:id="459"/>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461" w:name="ref-TheRFoundationProject2025"/>
      <w:bookmarkEnd w:id="460"/>
      <w:r>
        <w:t>The R Foundation. 2025. “R: The R Project for Statistical Computing.” https://www.r-project.org/.</w:t>
      </w:r>
    </w:p>
    <w:p w14:paraId="168298B1" w14:textId="77777777" w:rsidR="008D7EAC" w:rsidRDefault="00000000">
      <w:pPr>
        <w:pStyle w:val="Bibliography"/>
      </w:pPr>
      <w:bookmarkStart w:id="462" w:name="ref-TolleyEtAlSensitivity2019"/>
      <w:bookmarkEnd w:id="461"/>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463" w:name="ref-TredennickEtAlPractical2021"/>
      <w:bookmarkEnd w:id="462"/>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464" w:name="ref-TurnerStewardsonHydrologic2014"/>
      <w:bookmarkEnd w:id="463"/>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465" w:name="ref-VanKirkNamanRelative2008"/>
      <w:bookmarkEnd w:id="464"/>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466" w:name="ref-WainwrightEtAlCCIEA2013"/>
      <w:bookmarkEnd w:id="465"/>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467" w:name="ref-WardEtAlLeveraging2024"/>
      <w:bookmarkEnd w:id="466"/>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468" w:name="ref-WebbEtAlAdaptive2018"/>
      <w:bookmarkEnd w:id="467"/>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469" w:name="ref-WheelerEtAlStates2018"/>
      <w:bookmarkEnd w:id="468"/>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470" w:name="ref-WhiteEtAlMacroinvertebrate2018"/>
      <w:bookmarkEnd w:id="469"/>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471" w:name="ref-YaoEtAlIdentifying2021"/>
      <w:bookmarkEnd w:id="470"/>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472" w:name="ref-YarnellEtAlFunctional2020"/>
      <w:bookmarkEnd w:id="471"/>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473" w:name="ref-YokelScott2011"/>
      <w:bookmarkEnd w:id="472"/>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474" w:name="ref-YokelScott2013"/>
      <w:bookmarkEnd w:id="473"/>
      <w:r>
        <w:t>———. 2013. “Scott River Adult Coho Spawning Ground Surveys 2012-2013 Season.” Etna, CA: Siskiyou Resource Conservation District.</w:t>
      </w:r>
    </w:p>
    <w:p w14:paraId="7578CAF4" w14:textId="77777777" w:rsidR="008D7EAC" w:rsidRDefault="00000000">
      <w:pPr>
        <w:pStyle w:val="Bibliography"/>
      </w:pPr>
      <w:bookmarkStart w:id="475" w:name="ref-YokelScott2014"/>
      <w:bookmarkEnd w:id="474"/>
      <w:r>
        <w:t>———. 2014. “Scott River Adult Coho Spawning Ground Surveys 2013-2014 Season.” Etna, CA: Siskiyou Resource Conservation District.</w:t>
      </w:r>
    </w:p>
    <w:p w14:paraId="360ED612" w14:textId="77777777" w:rsidR="008D7EAC" w:rsidRDefault="00000000">
      <w:pPr>
        <w:pStyle w:val="Bibliography"/>
      </w:pPr>
      <w:bookmarkStart w:id="476" w:name="ref-YokelEtAlScott2018"/>
      <w:bookmarkEnd w:id="475"/>
      <w:r>
        <w:t>Yokel, Erich, Shari Witmore, Betsy Stapleton, Charnna Gilmore, and Michael M Pollock. 2018. “Scott River Beaver Dam Analogue Coho Salmon Habitat Restoration Program 2017 Monitoring Report.” Etna, CA: Scott River Watershed Council.</w:t>
      </w:r>
      <w:bookmarkEnd w:id="351"/>
      <w:bookmarkEnd w:id="353"/>
      <w:bookmarkEnd w:id="476"/>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007BC2"/>
    <w:rsid w:val="00024B2B"/>
    <w:rsid w:val="000334BB"/>
    <w:rsid w:val="00066E68"/>
    <w:rsid w:val="0009726E"/>
    <w:rsid w:val="000C79F4"/>
    <w:rsid w:val="000E4516"/>
    <w:rsid w:val="00137ABC"/>
    <w:rsid w:val="00171D6E"/>
    <w:rsid w:val="001B17CE"/>
    <w:rsid w:val="001C0B4B"/>
    <w:rsid w:val="001E4B2E"/>
    <w:rsid w:val="00227EC7"/>
    <w:rsid w:val="00240D20"/>
    <w:rsid w:val="00272B40"/>
    <w:rsid w:val="002A3114"/>
    <w:rsid w:val="002F5BA4"/>
    <w:rsid w:val="00312799"/>
    <w:rsid w:val="00321D80"/>
    <w:rsid w:val="00374080"/>
    <w:rsid w:val="003A38B3"/>
    <w:rsid w:val="003C5B45"/>
    <w:rsid w:val="003D16EA"/>
    <w:rsid w:val="003D1EEB"/>
    <w:rsid w:val="003D2EAC"/>
    <w:rsid w:val="003F0ABB"/>
    <w:rsid w:val="003F5F8B"/>
    <w:rsid w:val="00405225"/>
    <w:rsid w:val="00415709"/>
    <w:rsid w:val="0042744C"/>
    <w:rsid w:val="004531D1"/>
    <w:rsid w:val="00497F0A"/>
    <w:rsid w:val="004B2531"/>
    <w:rsid w:val="00513CD6"/>
    <w:rsid w:val="0056740C"/>
    <w:rsid w:val="00593D83"/>
    <w:rsid w:val="005A561B"/>
    <w:rsid w:val="005B1D02"/>
    <w:rsid w:val="005B63ED"/>
    <w:rsid w:val="00604DAC"/>
    <w:rsid w:val="00616CF1"/>
    <w:rsid w:val="00682244"/>
    <w:rsid w:val="006A1FEA"/>
    <w:rsid w:val="006A4B0D"/>
    <w:rsid w:val="006D2DB5"/>
    <w:rsid w:val="0070027E"/>
    <w:rsid w:val="007307E1"/>
    <w:rsid w:val="00731B0D"/>
    <w:rsid w:val="007344A2"/>
    <w:rsid w:val="00744133"/>
    <w:rsid w:val="00750B0A"/>
    <w:rsid w:val="00774DE6"/>
    <w:rsid w:val="00791734"/>
    <w:rsid w:val="007D0A59"/>
    <w:rsid w:val="007F21E5"/>
    <w:rsid w:val="008155B7"/>
    <w:rsid w:val="00817158"/>
    <w:rsid w:val="0083712B"/>
    <w:rsid w:val="0084130A"/>
    <w:rsid w:val="008460CF"/>
    <w:rsid w:val="00864FB4"/>
    <w:rsid w:val="00865C77"/>
    <w:rsid w:val="00872191"/>
    <w:rsid w:val="00875724"/>
    <w:rsid w:val="008D7EAC"/>
    <w:rsid w:val="00905E0E"/>
    <w:rsid w:val="00907045"/>
    <w:rsid w:val="00925542"/>
    <w:rsid w:val="00936E9B"/>
    <w:rsid w:val="009370EA"/>
    <w:rsid w:val="00995AF4"/>
    <w:rsid w:val="00997DD6"/>
    <w:rsid w:val="009B042C"/>
    <w:rsid w:val="009B6057"/>
    <w:rsid w:val="009D3F2A"/>
    <w:rsid w:val="00A341B7"/>
    <w:rsid w:val="00A5570E"/>
    <w:rsid w:val="00A6066C"/>
    <w:rsid w:val="00A82BC2"/>
    <w:rsid w:val="00AA055A"/>
    <w:rsid w:val="00AA702A"/>
    <w:rsid w:val="00AC4770"/>
    <w:rsid w:val="00B3344B"/>
    <w:rsid w:val="00B823AC"/>
    <w:rsid w:val="00BA2B1A"/>
    <w:rsid w:val="00BE77D8"/>
    <w:rsid w:val="00C32114"/>
    <w:rsid w:val="00CA2B34"/>
    <w:rsid w:val="00CB0B2B"/>
    <w:rsid w:val="00CB243D"/>
    <w:rsid w:val="00CE5E1C"/>
    <w:rsid w:val="00D72387"/>
    <w:rsid w:val="00D91AEA"/>
    <w:rsid w:val="00DD5F26"/>
    <w:rsid w:val="00DF3BB7"/>
    <w:rsid w:val="00E23565"/>
    <w:rsid w:val="00E41219"/>
    <w:rsid w:val="00E8506B"/>
    <w:rsid w:val="00ED53AE"/>
    <w:rsid w:val="00EE403C"/>
    <w:rsid w:val="00EF2541"/>
    <w:rsid w:val="00EF47FC"/>
    <w:rsid w:val="00F84C64"/>
    <w:rsid w:val="00F93FFA"/>
    <w:rsid w:val="00FC3A3B"/>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53</Pages>
  <Words>18373</Words>
  <Characters>104732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122860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26</cp:revision>
  <dcterms:created xsi:type="dcterms:W3CDTF">2025-06-03T19:44:00Z</dcterms:created>
  <dcterms:modified xsi:type="dcterms:W3CDTF">2025-06-04T18:14:00Z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